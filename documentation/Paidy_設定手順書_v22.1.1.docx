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4C365A" w:rsidRPr="00CF2948" w:rsidRDefault="004C365A">
      <w:pPr>
        <w:ind w:left="-450" w:right="-450"/>
        <w:rPr>
          <w:rFonts w:asciiTheme="minorHAnsi" w:eastAsiaTheme="minorHAnsi" w:hAnsiTheme="minorHAnsi"/>
          <w:lang w:val="en-US"/>
        </w:rPr>
      </w:pPr>
      <w:bookmarkStart w:id="0" w:name="_Hlk501390955"/>
      <w:bookmarkEnd w:id="0"/>
    </w:p>
    <w:p w14:paraId="0A37501D" w14:textId="77777777" w:rsidR="004C365A" w:rsidRPr="002F1201" w:rsidRDefault="004C365A">
      <w:pPr>
        <w:rPr>
          <w:rFonts w:asciiTheme="minorHAnsi" w:eastAsiaTheme="minorHAnsi" w:hAnsiTheme="minorHAnsi"/>
        </w:rPr>
      </w:pPr>
    </w:p>
    <w:p w14:paraId="5DAB6C7B" w14:textId="77777777" w:rsidR="004C365A" w:rsidRPr="002F1201" w:rsidRDefault="004C365A">
      <w:pPr>
        <w:rPr>
          <w:rFonts w:asciiTheme="minorHAnsi" w:eastAsiaTheme="minorHAnsi" w:hAnsiTheme="minorHAnsi"/>
        </w:rPr>
      </w:pPr>
    </w:p>
    <w:p w14:paraId="02EB378F" w14:textId="77777777" w:rsidR="004C365A" w:rsidRPr="002F1201" w:rsidRDefault="004C365A">
      <w:pPr>
        <w:rPr>
          <w:rFonts w:asciiTheme="minorHAnsi" w:eastAsiaTheme="minorHAnsi" w:hAnsiTheme="minorHAnsi"/>
        </w:rPr>
      </w:pPr>
    </w:p>
    <w:p w14:paraId="6A05A809" w14:textId="77777777" w:rsidR="004C365A" w:rsidRPr="002F1201" w:rsidRDefault="004C365A">
      <w:pPr>
        <w:rPr>
          <w:rFonts w:asciiTheme="minorHAnsi" w:eastAsiaTheme="minorHAnsi" w:hAnsiTheme="minorHAnsi"/>
        </w:rPr>
      </w:pPr>
    </w:p>
    <w:p w14:paraId="5A39BBE3" w14:textId="77777777" w:rsidR="004C365A" w:rsidRPr="002F1201" w:rsidRDefault="004C365A">
      <w:pPr>
        <w:rPr>
          <w:rFonts w:asciiTheme="minorHAnsi" w:eastAsiaTheme="minorHAnsi" w:hAnsiTheme="minorHAnsi"/>
        </w:rPr>
      </w:pPr>
    </w:p>
    <w:p w14:paraId="41C8F396" w14:textId="77777777" w:rsidR="004C365A" w:rsidRPr="002F1201" w:rsidRDefault="004C365A">
      <w:pPr>
        <w:rPr>
          <w:rFonts w:asciiTheme="minorHAnsi" w:eastAsiaTheme="minorHAnsi" w:hAnsiTheme="minorHAnsi"/>
        </w:rPr>
      </w:pPr>
    </w:p>
    <w:p w14:paraId="72A3D3EC" w14:textId="77777777" w:rsidR="004C365A" w:rsidRPr="002F1201" w:rsidRDefault="004C365A">
      <w:pPr>
        <w:rPr>
          <w:rFonts w:asciiTheme="minorHAnsi" w:eastAsiaTheme="minorHAnsi" w:hAnsiTheme="minorHAnsi"/>
        </w:rPr>
      </w:pPr>
    </w:p>
    <w:p w14:paraId="0D0B940D" w14:textId="77777777" w:rsidR="004C365A" w:rsidRPr="002F1201" w:rsidRDefault="004C365A">
      <w:pPr>
        <w:rPr>
          <w:rFonts w:asciiTheme="minorHAnsi" w:eastAsiaTheme="minorHAnsi" w:hAnsiTheme="minorHAnsi"/>
        </w:rPr>
      </w:pPr>
    </w:p>
    <w:p w14:paraId="6B8AF84B" w14:textId="77777777" w:rsidR="004C365A" w:rsidRPr="0073249E" w:rsidRDefault="00CD2517">
      <w:pPr>
        <w:jc w:val="center"/>
        <w:rPr>
          <w:rFonts w:asciiTheme="minorHAnsi" w:eastAsiaTheme="minorHAnsi" w:hAnsiTheme="minorHAnsi"/>
          <w:b/>
          <w:sz w:val="60"/>
          <w:szCs w:val="60"/>
        </w:rPr>
      </w:pPr>
      <w:r w:rsidRPr="0073249E">
        <w:rPr>
          <w:rFonts w:asciiTheme="minorHAnsi" w:eastAsiaTheme="minorHAnsi" w:hAnsiTheme="minorHAnsi" w:cs="Arial Unicode MS"/>
          <w:b/>
          <w:sz w:val="60"/>
          <w:szCs w:val="60"/>
        </w:rPr>
        <w:t>Paidy決済</w:t>
      </w:r>
    </w:p>
    <w:p w14:paraId="0E27B00A" w14:textId="77777777" w:rsidR="004C365A" w:rsidRPr="0073249E" w:rsidRDefault="00000000">
      <w:pPr>
        <w:rPr>
          <w:rFonts w:asciiTheme="minorHAnsi" w:eastAsiaTheme="minorHAnsi" w:hAnsiTheme="minorHAnsi"/>
        </w:rPr>
      </w:pPr>
      <w:r>
        <w:rPr>
          <w:rFonts w:asciiTheme="minorHAnsi" w:eastAsiaTheme="minorHAnsi" w:hAnsiTheme="minorHAnsi"/>
          <w:noProof/>
          <w:lang w:val="ja-JP"/>
        </w:rPr>
        <w:pict w14:anchorId="6AA18B21">
          <v:rect id="_x0000_i1025" style="width:425.2pt;height:.05pt" o:hralign="center" o:hrstd="t" o:hr="t" fillcolor="#a0a0a0" stroked="f"/>
        </w:pict>
      </w:r>
    </w:p>
    <w:p w14:paraId="604BCF01" w14:textId="79FBB977" w:rsidR="004C365A" w:rsidRPr="0073249E" w:rsidRDefault="0463A1F1" w:rsidP="7F92AFE0">
      <w:pPr>
        <w:jc w:val="right"/>
        <w:rPr>
          <w:rFonts w:asciiTheme="minorHAnsi" w:hAnsiTheme="minorHAnsi"/>
        </w:rPr>
      </w:pPr>
      <w:r w:rsidRPr="7F92AFE0">
        <w:rPr>
          <w:rFonts w:asciiTheme="minorHAnsi" w:hAnsiTheme="minorHAnsi"/>
        </w:rPr>
        <w:t>Version&lt;</w:t>
      </w:r>
      <w:r w:rsidR="00536773" w:rsidRPr="7F92AFE0">
        <w:rPr>
          <w:rFonts w:asciiTheme="minorHAnsi" w:hAnsiTheme="minorHAnsi"/>
        </w:rPr>
        <w:t>2</w:t>
      </w:r>
      <w:r w:rsidR="2CF322A6" w:rsidRPr="7F92AFE0">
        <w:rPr>
          <w:rFonts w:asciiTheme="minorHAnsi" w:hAnsiTheme="minorHAnsi"/>
        </w:rPr>
        <w:t>2</w:t>
      </w:r>
      <w:r w:rsidRPr="7F92AFE0">
        <w:rPr>
          <w:rFonts w:asciiTheme="minorHAnsi" w:hAnsiTheme="minorHAnsi"/>
        </w:rPr>
        <w:t>.1.</w:t>
      </w:r>
      <w:r w:rsidR="00881A8F">
        <w:rPr>
          <w:rFonts w:asciiTheme="minorHAnsi" w:hAnsiTheme="minorHAnsi" w:hint="eastAsia"/>
        </w:rPr>
        <w:t>1</w:t>
      </w:r>
      <w:r w:rsidRPr="7F92AFE0">
        <w:rPr>
          <w:rFonts w:asciiTheme="minorHAnsi" w:hAnsiTheme="minorHAnsi"/>
        </w:rPr>
        <w:t>&gt;</w:t>
      </w:r>
    </w:p>
    <w:p w14:paraId="60061E4C" w14:textId="77777777" w:rsidR="004C365A" w:rsidRPr="0073249E" w:rsidRDefault="004C365A">
      <w:pPr>
        <w:jc w:val="right"/>
        <w:rPr>
          <w:rFonts w:asciiTheme="minorHAnsi" w:eastAsiaTheme="minorHAnsi" w:hAnsiTheme="minorHAnsi"/>
        </w:rPr>
      </w:pPr>
    </w:p>
    <w:p w14:paraId="44EAFD9C" w14:textId="77777777" w:rsidR="004C365A" w:rsidRPr="0073249E" w:rsidRDefault="004C365A">
      <w:pPr>
        <w:jc w:val="right"/>
        <w:rPr>
          <w:rFonts w:asciiTheme="minorHAnsi" w:eastAsiaTheme="minorHAnsi" w:hAnsiTheme="minorHAnsi"/>
        </w:rPr>
      </w:pPr>
    </w:p>
    <w:p w14:paraId="4B94D5A5" w14:textId="77777777" w:rsidR="004C365A" w:rsidRPr="0073249E" w:rsidRDefault="004C365A">
      <w:pPr>
        <w:jc w:val="right"/>
        <w:rPr>
          <w:rFonts w:asciiTheme="minorHAnsi" w:eastAsiaTheme="minorHAnsi" w:hAnsiTheme="minorHAnsi"/>
        </w:rPr>
      </w:pPr>
    </w:p>
    <w:p w14:paraId="3DEEC669" w14:textId="77777777" w:rsidR="004C365A" w:rsidRPr="0073249E" w:rsidRDefault="004C365A">
      <w:pPr>
        <w:jc w:val="right"/>
        <w:rPr>
          <w:rFonts w:asciiTheme="minorHAnsi" w:eastAsiaTheme="minorHAnsi" w:hAnsiTheme="minorHAnsi"/>
        </w:rPr>
      </w:pPr>
    </w:p>
    <w:p w14:paraId="3656B9AB" w14:textId="77777777" w:rsidR="004C365A" w:rsidRPr="0073249E" w:rsidRDefault="004C365A">
      <w:pPr>
        <w:jc w:val="right"/>
        <w:rPr>
          <w:rFonts w:asciiTheme="minorHAnsi" w:eastAsiaTheme="minorHAnsi" w:hAnsiTheme="minorHAnsi"/>
        </w:rPr>
      </w:pPr>
    </w:p>
    <w:p w14:paraId="45FB0818" w14:textId="77777777" w:rsidR="004C365A" w:rsidRPr="0073249E" w:rsidRDefault="004C365A">
      <w:pPr>
        <w:jc w:val="right"/>
        <w:rPr>
          <w:rFonts w:asciiTheme="minorHAnsi" w:eastAsiaTheme="minorHAnsi" w:hAnsiTheme="minorHAnsi"/>
        </w:rPr>
      </w:pPr>
    </w:p>
    <w:p w14:paraId="049F31CB" w14:textId="77777777" w:rsidR="004C365A" w:rsidRPr="0073249E" w:rsidRDefault="004C365A">
      <w:pPr>
        <w:rPr>
          <w:rFonts w:asciiTheme="minorHAnsi" w:eastAsiaTheme="minorHAnsi" w:hAnsiTheme="minorHAnsi"/>
        </w:rPr>
      </w:pPr>
    </w:p>
    <w:p w14:paraId="53128261" w14:textId="77777777" w:rsidR="004C365A" w:rsidRPr="0073249E" w:rsidRDefault="004C365A">
      <w:pPr>
        <w:jc w:val="right"/>
        <w:rPr>
          <w:rFonts w:asciiTheme="minorHAnsi" w:eastAsiaTheme="minorHAnsi" w:hAnsiTheme="minorHAnsi"/>
        </w:rPr>
      </w:pPr>
    </w:p>
    <w:p w14:paraId="62486C05" w14:textId="77777777" w:rsidR="004C365A" w:rsidRPr="0073249E" w:rsidRDefault="004C365A">
      <w:pPr>
        <w:jc w:val="right"/>
        <w:rPr>
          <w:rFonts w:asciiTheme="minorHAnsi" w:eastAsiaTheme="minorHAnsi" w:hAnsiTheme="minorHAnsi"/>
        </w:rPr>
      </w:pPr>
    </w:p>
    <w:p w14:paraId="4101652C" w14:textId="77777777" w:rsidR="004C365A" w:rsidRPr="0073249E" w:rsidRDefault="00CD2517">
      <w:pPr>
        <w:jc w:val="right"/>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56E1295A" wp14:editId="07777777">
            <wp:extent cx="5731200" cy="1511300"/>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200" cy="1511300"/>
                    </a:xfrm>
                    <a:prstGeom prst="rect">
                      <a:avLst/>
                    </a:prstGeom>
                    <a:ln/>
                  </pic:spPr>
                </pic:pic>
              </a:graphicData>
            </a:graphic>
          </wp:inline>
        </w:drawing>
      </w:r>
    </w:p>
    <w:p w14:paraId="4B99056E" w14:textId="77777777" w:rsidR="004C365A" w:rsidRPr="0073249E" w:rsidRDefault="004C365A">
      <w:pPr>
        <w:jc w:val="right"/>
        <w:rPr>
          <w:rFonts w:asciiTheme="minorHAnsi" w:eastAsiaTheme="minorHAnsi" w:hAnsiTheme="minorHAnsi"/>
        </w:rPr>
      </w:pPr>
    </w:p>
    <w:p w14:paraId="1299C43A" w14:textId="77777777" w:rsidR="004C365A" w:rsidRPr="0073249E" w:rsidRDefault="004C365A">
      <w:pPr>
        <w:jc w:val="right"/>
        <w:rPr>
          <w:rFonts w:asciiTheme="minorHAnsi" w:eastAsiaTheme="minorHAnsi" w:hAnsiTheme="minorHAnsi"/>
        </w:rPr>
      </w:pPr>
    </w:p>
    <w:p w14:paraId="4DDBEF00" w14:textId="77777777" w:rsidR="004C365A" w:rsidRPr="0073249E" w:rsidRDefault="004C365A">
      <w:pPr>
        <w:rPr>
          <w:rFonts w:asciiTheme="minorHAnsi" w:eastAsiaTheme="minorHAnsi" w:hAnsiTheme="minorHAnsi"/>
        </w:rPr>
      </w:pPr>
    </w:p>
    <w:p w14:paraId="3461D779" w14:textId="77777777" w:rsidR="004C365A" w:rsidRPr="0073249E" w:rsidRDefault="004C365A">
      <w:pPr>
        <w:rPr>
          <w:rFonts w:asciiTheme="minorHAnsi" w:eastAsiaTheme="minorHAnsi" w:hAnsiTheme="minorHAnsi"/>
        </w:rPr>
      </w:pPr>
    </w:p>
    <w:p w14:paraId="11E16DA7" w14:textId="77777777" w:rsidR="004C365A" w:rsidRPr="0073249E" w:rsidRDefault="00CD2517">
      <w:pPr>
        <w:pStyle w:val="1"/>
        <w:rPr>
          <w:rFonts w:asciiTheme="minorHAnsi" w:eastAsiaTheme="minorHAnsi" w:hAnsiTheme="minorHAnsi"/>
        </w:rPr>
      </w:pPr>
      <w:r w:rsidRPr="0073249E">
        <w:rPr>
          <w:rFonts w:asciiTheme="minorHAnsi" w:eastAsiaTheme="minorHAnsi" w:hAnsiTheme="minorHAnsi"/>
        </w:rPr>
        <w:br w:type="page"/>
      </w:r>
      <w:bookmarkStart w:id="1" w:name="_4hg1dn5d8bmc" w:colFirst="0" w:colLast="0"/>
      <w:bookmarkStart w:id="2" w:name="_Toc88741556"/>
      <w:bookmarkEnd w:id="1"/>
      <w:r w:rsidRPr="0073249E">
        <w:rPr>
          <w:rFonts w:asciiTheme="minorHAnsi" w:eastAsiaTheme="minorHAnsi" w:hAnsiTheme="minorHAnsi" w:cs="Arial Unicode MS"/>
        </w:rPr>
        <w:lastRenderedPageBreak/>
        <w:t>目次</w:t>
      </w:r>
      <w:bookmarkEnd w:id="2"/>
    </w:p>
    <w:sdt>
      <w:sdtPr>
        <w:rPr>
          <w:rFonts w:asciiTheme="minorHAnsi" w:eastAsiaTheme="minorHAnsi" w:hAnsiTheme="minorHAnsi" w:cs="Arial"/>
          <w:color w:val="000000"/>
          <w:sz w:val="22"/>
          <w:szCs w:val="22"/>
          <w:lang w:val="ja-JP"/>
        </w:rPr>
        <w:id w:val="1621339314"/>
        <w:docPartObj>
          <w:docPartGallery w:val="Table of Contents"/>
          <w:docPartUnique/>
        </w:docPartObj>
      </w:sdtPr>
      <w:sdtEndPr>
        <w:rPr>
          <w:b/>
          <w:bCs/>
        </w:rPr>
      </w:sdtEndPr>
      <w:sdtContent>
        <w:p w14:paraId="2E64FA9C" w14:textId="77777777" w:rsidR="00CD2517" w:rsidRPr="0073249E" w:rsidRDefault="00CD2517">
          <w:pPr>
            <w:pStyle w:val="a6"/>
            <w:rPr>
              <w:rFonts w:asciiTheme="minorHAnsi" w:eastAsiaTheme="minorHAnsi" w:hAnsiTheme="minorHAnsi"/>
            </w:rPr>
          </w:pPr>
          <w:r w:rsidRPr="0073249E">
            <w:rPr>
              <w:rFonts w:asciiTheme="minorHAnsi" w:eastAsiaTheme="minorHAnsi" w:hAnsiTheme="minorHAnsi"/>
              <w:lang w:val="ja-JP"/>
            </w:rPr>
            <w:t>内容</w:t>
          </w:r>
        </w:p>
        <w:p w14:paraId="5A743ADC" w14:textId="0056FD33" w:rsidR="00B3288C" w:rsidRDefault="00CD2517">
          <w:pPr>
            <w:pStyle w:val="10"/>
            <w:tabs>
              <w:tab w:val="right" w:leader="dot" w:pos="10474"/>
            </w:tabs>
            <w:rPr>
              <w:rFonts w:asciiTheme="minorHAnsi" w:hAnsiTheme="minorHAnsi" w:cstheme="minorBidi"/>
              <w:noProof/>
              <w:color w:val="auto"/>
              <w:kern w:val="2"/>
              <w:sz w:val="21"/>
              <w:lang w:val="en-US"/>
            </w:rPr>
          </w:pPr>
          <w:r w:rsidRPr="3FC0AC72">
            <w:rPr>
              <w:rFonts w:asciiTheme="minorHAnsi" w:eastAsiaTheme="minorHAnsi" w:hAnsiTheme="minorHAnsi"/>
            </w:rPr>
            <w:fldChar w:fldCharType="begin"/>
          </w:r>
          <w:r w:rsidRPr="0073249E">
            <w:rPr>
              <w:rFonts w:asciiTheme="minorHAnsi" w:eastAsiaTheme="minorHAnsi" w:hAnsiTheme="minorHAnsi"/>
            </w:rPr>
            <w:instrText xml:space="preserve"> TOC \o "1-3" \h \z \u </w:instrText>
          </w:r>
          <w:r w:rsidRPr="3FC0AC72">
            <w:rPr>
              <w:rFonts w:asciiTheme="minorHAnsi" w:eastAsiaTheme="minorHAnsi" w:hAnsiTheme="minorHAnsi"/>
            </w:rPr>
            <w:fldChar w:fldCharType="separate"/>
          </w:r>
          <w:hyperlink w:anchor="_Toc88741556" w:history="1">
            <w:r w:rsidR="00B3288C" w:rsidRPr="00E213E2">
              <w:rPr>
                <w:rStyle w:val="a7"/>
                <w:rFonts w:eastAsiaTheme="minorHAnsi" w:cs="Arial Unicode MS"/>
                <w:noProof/>
              </w:rPr>
              <w:t>目次</w:t>
            </w:r>
            <w:r w:rsidR="00B3288C">
              <w:rPr>
                <w:noProof/>
                <w:webHidden/>
              </w:rPr>
              <w:tab/>
            </w:r>
            <w:r w:rsidR="00B3288C">
              <w:rPr>
                <w:noProof/>
                <w:webHidden/>
              </w:rPr>
              <w:fldChar w:fldCharType="begin"/>
            </w:r>
            <w:r w:rsidR="00B3288C">
              <w:rPr>
                <w:noProof/>
                <w:webHidden/>
              </w:rPr>
              <w:instrText xml:space="preserve"> PAGEREF _Toc88741556 \h </w:instrText>
            </w:r>
            <w:r w:rsidR="00B3288C">
              <w:rPr>
                <w:noProof/>
                <w:webHidden/>
              </w:rPr>
            </w:r>
            <w:r w:rsidR="00B3288C">
              <w:rPr>
                <w:noProof/>
                <w:webHidden/>
              </w:rPr>
              <w:fldChar w:fldCharType="separate"/>
            </w:r>
            <w:r w:rsidR="00B3288C">
              <w:rPr>
                <w:noProof/>
                <w:webHidden/>
              </w:rPr>
              <w:t>2</w:t>
            </w:r>
            <w:r w:rsidR="00B3288C">
              <w:rPr>
                <w:noProof/>
                <w:webHidden/>
              </w:rPr>
              <w:fldChar w:fldCharType="end"/>
            </w:r>
          </w:hyperlink>
        </w:p>
        <w:p w14:paraId="3802FB5D" w14:textId="565B532C"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57" w:history="1">
            <w:r w:rsidR="00B3288C" w:rsidRPr="00E213E2">
              <w:rPr>
                <w:rStyle w:val="a7"/>
                <w:rFonts w:eastAsiaTheme="minorHAnsi" w:cs="Arial Unicode MS"/>
                <w:noProof/>
              </w:rPr>
              <w:t>1.【概要】</w:t>
            </w:r>
            <w:r w:rsidR="00B3288C">
              <w:rPr>
                <w:noProof/>
                <w:webHidden/>
              </w:rPr>
              <w:tab/>
            </w:r>
            <w:r w:rsidR="00B3288C">
              <w:rPr>
                <w:noProof/>
                <w:webHidden/>
              </w:rPr>
              <w:fldChar w:fldCharType="begin"/>
            </w:r>
            <w:r w:rsidR="00B3288C">
              <w:rPr>
                <w:noProof/>
                <w:webHidden/>
              </w:rPr>
              <w:instrText xml:space="preserve"> PAGEREF _Toc88741557 \h </w:instrText>
            </w:r>
            <w:r w:rsidR="00B3288C">
              <w:rPr>
                <w:noProof/>
                <w:webHidden/>
              </w:rPr>
            </w:r>
            <w:r w:rsidR="00B3288C">
              <w:rPr>
                <w:noProof/>
                <w:webHidden/>
              </w:rPr>
              <w:fldChar w:fldCharType="separate"/>
            </w:r>
            <w:r w:rsidR="00B3288C">
              <w:rPr>
                <w:noProof/>
                <w:webHidden/>
              </w:rPr>
              <w:t>4</w:t>
            </w:r>
            <w:r w:rsidR="00B3288C">
              <w:rPr>
                <w:noProof/>
                <w:webHidden/>
              </w:rPr>
              <w:fldChar w:fldCharType="end"/>
            </w:r>
          </w:hyperlink>
        </w:p>
        <w:p w14:paraId="6571F8C6" w14:textId="6576C8DC"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58" w:history="1">
            <w:r w:rsidR="00B3288C" w:rsidRPr="00E213E2">
              <w:rPr>
                <w:rStyle w:val="a7"/>
                <w:rFonts w:eastAsiaTheme="minorHAnsi" w:cs="Arial Unicode MS"/>
                <w:noProof/>
              </w:rPr>
              <w:t>2.【コンポーネントの概要】</w:t>
            </w:r>
            <w:r w:rsidR="00B3288C">
              <w:rPr>
                <w:noProof/>
                <w:webHidden/>
              </w:rPr>
              <w:tab/>
            </w:r>
            <w:r w:rsidR="00B3288C">
              <w:rPr>
                <w:noProof/>
                <w:webHidden/>
              </w:rPr>
              <w:fldChar w:fldCharType="begin"/>
            </w:r>
            <w:r w:rsidR="00B3288C">
              <w:rPr>
                <w:noProof/>
                <w:webHidden/>
              </w:rPr>
              <w:instrText xml:space="preserve"> PAGEREF _Toc88741558 \h </w:instrText>
            </w:r>
            <w:r w:rsidR="00B3288C">
              <w:rPr>
                <w:noProof/>
                <w:webHidden/>
              </w:rPr>
            </w:r>
            <w:r w:rsidR="00B3288C">
              <w:rPr>
                <w:noProof/>
                <w:webHidden/>
              </w:rPr>
              <w:fldChar w:fldCharType="separate"/>
            </w:r>
            <w:r w:rsidR="00B3288C">
              <w:rPr>
                <w:noProof/>
                <w:webHidden/>
              </w:rPr>
              <w:t>5</w:t>
            </w:r>
            <w:r w:rsidR="00B3288C">
              <w:rPr>
                <w:noProof/>
                <w:webHidden/>
              </w:rPr>
              <w:fldChar w:fldCharType="end"/>
            </w:r>
          </w:hyperlink>
        </w:p>
        <w:p w14:paraId="6061A389" w14:textId="7F73F7CA"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59" w:history="1">
            <w:r w:rsidR="00B3288C" w:rsidRPr="00E213E2">
              <w:rPr>
                <w:rStyle w:val="a7"/>
                <w:rFonts w:eastAsiaTheme="minorHAnsi" w:cs="Arial Unicode MS"/>
                <w:noProof/>
              </w:rPr>
              <w:t>2-1. 機能概要</w:t>
            </w:r>
            <w:r w:rsidR="00B3288C">
              <w:rPr>
                <w:noProof/>
                <w:webHidden/>
              </w:rPr>
              <w:tab/>
            </w:r>
            <w:r w:rsidR="00B3288C">
              <w:rPr>
                <w:noProof/>
                <w:webHidden/>
              </w:rPr>
              <w:fldChar w:fldCharType="begin"/>
            </w:r>
            <w:r w:rsidR="00B3288C">
              <w:rPr>
                <w:noProof/>
                <w:webHidden/>
              </w:rPr>
              <w:instrText xml:space="preserve"> PAGEREF _Toc88741559 \h </w:instrText>
            </w:r>
            <w:r w:rsidR="00B3288C">
              <w:rPr>
                <w:noProof/>
                <w:webHidden/>
              </w:rPr>
            </w:r>
            <w:r w:rsidR="00B3288C">
              <w:rPr>
                <w:noProof/>
                <w:webHidden/>
              </w:rPr>
              <w:fldChar w:fldCharType="separate"/>
            </w:r>
            <w:r w:rsidR="00B3288C">
              <w:rPr>
                <w:noProof/>
                <w:webHidden/>
              </w:rPr>
              <w:t>5</w:t>
            </w:r>
            <w:r w:rsidR="00B3288C">
              <w:rPr>
                <w:noProof/>
                <w:webHidden/>
              </w:rPr>
              <w:fldChar w:fldCharType="end"/>
            </w:r>
          </w:hyperlink>
        </w:p>
        <w:p w14:paraId="1CCBB648" w14:textId="52CE28C5"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60" w:history="1">
            <w:r w:rsidR="00B3288C" w:rsidRPr="00E213E2">
              <w:rPr>
                <w:rStyle w:val="a7"/>
                <w:rFonts w:eastAsiaTheme="minorHAnsi" w:cs="Arial Unicode MS"/>
                <w:noProof/>
              </w:rPr>
              <w:t>2-2. 制限、制約</w:t>
            </w:r>
            <w:r w:rsidR="00B3288C">
              <w:rPr>
                <w:noProof/>
                <w:webHidden/>
              </w:rPr>
              <w:tab/>
            </w:r>
            <w:r w:rsidR="00B3288C">
              <w:rPr>
                <w:noProof/>
                <w:webHidden/>
              </w:rPr>
              <w:fldChar w:fldCharType="begin"/>
            </w:r>
            <w:r w:rsidR="00B3288C">
              <w:rPr>
                <w:noProof/>
                <w:webHidden/>
              </w:rPr>
              <w:instrText xml:space="preserve"> PAGEREF _Toc88741560 \h </w:instrText>
            </w:r>
            <w:r w:rsidR="00B3288C">
              <w:rPr>
                <w:noProof/>
                <w:webHidden/>
              </w:rPr>
            </w:r>
            <w:r w:rsidR="00B3288C">
              <w:rPr>
                <w:noProof/>
                <w:webHidden/>
              </w:rPr>
              <w:fldChar w:fldCharType="separate"/>
            </w:r>
            <w:r w:rsidR="00B3288C">
              <w:rPr>
                <w:noProof/>
                <w:webHidden/>
              </w:rPr>
              <w:t>5</w:t>
            </w:r>
            <w:r w:rsidR="00B3288C">
              <w:rPr>
                <w:noProof/>
                <w:webHidden/>
              </w:rPr>
              <w:fldChar w:fldCharType="end"/>
            </w:r>
          </w:hyperlink>
        </w:p>
        <w:p w14:paraId="4E1CB721" w14:textId="53F8FF66"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61" w:history="1">
            <w:r w:rsidR="00B3288C" w:rsidRPr="00E213E2">
              <w:rPr>
                <w:rStyle w:val="a7"/>
                <w:rFonts w:eastAsiaTheme="minorHAnsi" w:cs="Arial Unicode MS"/>
                <w:noProof/>
              </w:rPr>
              <w:t>2-3. ユースケース</w:t>
            </w:r>
            <w:r w:rsidR="00B3288C">
              <w:rPr>
                <w:noProof/>
                <w:webHidden/>
              </w:rPr>
              <w:tab/>
            </w:r>
            <w:r w:rsidR="00B3288C">
              <w:rPr>
                <w:noProof/>
                <w:webHidden/>
              </w:rPr>
              <w:fldChar w:fldCharType="begin"/>
            </w:r>
            <w:r w:rsidR="00B3288C">
              <w:rPr>
                <w:noProof/>
                <w:webHidden/>
              </w:rPr>
              <w:instrText xml:space="preserve"> PAGEREF _Toc88741561 \h </w:instrText>
            </w:r>
            <w:r w:rsidR="00B3288C">
              <w:rPr>
                <w:noProof/>
                <w:webHidden/>
              </w:rPr>
            </w:r>
            <w:r w:rsidR="00B3288C">
              <w:rPr>
                <w:noProof/>
                <w:webHidden/>
              </w:rPr>
              <w:fldChar w:fldCharType="separate"/>
            </w:r>
            <w:r w:rsidR="00B3288C">
              <w:rPr>
                <w:noProof/>
                <w:webHidden/>
              </w:rPr>
              <w:t>6</w:t>
            </w:r>
            <w:r w:rsidR="00B3288C">
              <w:rPr>
                <w:noProof/>
                <w:webHidden/>
              </w:rPr>
              <w:fldChar w:fldCharType="end"/>
            </w:r>
          </w:hyperlink>
        </w:p>
        <w:p w14:paraId="3EAA5810" w14:textId="1849E97A"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62" w:history="1">
            <w:r w:rsidR="00B3288C" w:rsidRPr="00E213E2">
              <w:rPr>
                <w:rStyle w:val="a7"/>
                <w:rFonts w:eastAsiaTheme="minorHAnsi" w:cs="Arial Unicode MS"/>
                <w:noProof/>
              </w:rPr>
              <w:t xml:space="preserve">2-3-1. </w:t>
            </w:r>
            <w:r w:rsidR="00B3288C" w:rsidRPr="00E213E2">
              <w:rPr>
                <w:rStyle w:val="a7"/>
                <w:rFonts w:eastAsiaTheme="minorHAnsi" w:cs="ＭＳ ゴシック"/>
                <w:noProof/>
              </w:rPr>
              <w:t>通常決済</w:t>
            </w:r>
            <w:r w:rsidR="00B3288C">
              <w:rPr>
                <w:noProof/>
                <w:webHidden/>
              </w:rPr>
              <w:tab/>
            </w:r>
            <w:r w:rsidR="00B3288C">
              <w:rPr>
                <w:noProof/>
                <w:webHidden/>
              </w:rPr>
              <w:fldChar w:fldCharType="begin"/>
            </w:r>
            <w:r w:rsidR="00B3288C">
              <w:rPr>
                <w:noProof/>
                <w:webHidden/>
              </w:rPr>
              <w:instrText xml:space="preserve"> PAGEREF _Toc88741562 \h </w:instrText>
            </w:r>
            <w:r w:rsidR="00B3288C">
              <w:rPr>
                <w:noProof/>
                <w:webHidden/>
              </w:rPr>
            </w:r>
            <w:r w:rsidR="00B3288C">
              <w:rPr>
                <w:noProof/>
                <w:webHidden/>
              </w:rPr>
              <w:fldChar w:fldCharType="separate"/>
            </w:r>
            <w:r w:rsidR="00B3288C">
              <w:rPr>
                <w:noProof/>
                <w:webHidden/>
              </w:rPr>
              <w:t>6</w:t>
            </w:r>
            <w:r w:rsidR="00B3288C">
              <w:rPr>
                <w:noProof/>
                <w:webHidden/>
              </w:rPr>
              <w:fldChar w:fldCharType="end"/>
            </w:r>
          </w:hyperlink>
        </w:p>
        <w:p w14:paraId="280126F2" w14:textId="2021A9BE"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63" w:history="1">
            <w:r w:rsidR="00B3288C" w:rsidRPr="00E213E2">
              <w:rPr>
                <w:rStyle w:val="a7"/>
                <w:rFonts w:eastAsiaTheme="minorHAnsi" w:cs="ＭＳ ゴシック"/>
                <w:noProof/>
              </w:rPr>
              <w:t>2-3-2. 定期決済</w:t>
            </w:r>
            <w:r w:rsidR="00B3288C">
              <w:rPr>
                <w:noProof/>
                <w:webHidden/>
              </w:rPr>
              <w:tab/>
            </w:r>
            <w:r w:rsidR="00B3288C">
              <w:rPr>
                <w:noProof/>
                <w:webHidden/>
              </w:rPr>
              <w:fldChar w:fldCharType="begin"/>
            </w:r>
            <w:r w:rsidR="00B3288C">
              <w:rPr>
                <w:noProof/>
                <w:webHidden/>
              </w:rPr>
              <w:instrText xml:space="preserve"> PAGEREF _Toc88741563 \h </w:instrText>
            </w:r>
            <w:r w:rsidR="00B3288C">
              <w:rPr>
                <w:noProof/>
                <w:webHidden/>
              </w:rPr>
            </w:r>
            <w:r w:rsidR="00B3288C">
              <w:rPr>
                <w:noProof/>
                <w:webHidden/>
              </w:rPr>
              <w:fldChar w:fldCharType="separate"/>
            </w:r>
            <w:r w:rsidR="00B3288C">
              <w:rPr>
                <w:noProof/>
                <w:webHidden/>
              </w:rPr>
              <w:t>9</w:t>
            </w:r>
            <w:r w:rsidR="00B3288C">
              <w:rPr>
                <w:noProof/>
                <w:webHidden/>
              </w:rPr>
              <w:fldChar w:fldCharType="end"/>
            </w:r>
          </w:hyperlink>
        </w:p>
        <w:p w14:paraId="4F3FD02E" w14:textId="0BCF738F"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64" w:history="1">
            <w:r w:rsidR="00B3288C" w:rsidRPr="00E213E2">
              <w:rPr>
                <w:rStyle w:val="a7"/>
                <w:rFonts w:eastAsiaTheme="minorHAnsi" w:cs="Arial Unicode MS"/>
                <w:noProof/>
              </w:rPr>
              <w:t>2-4．決済におけるプライバシー</w:t>
            </w:r>
            <w:r w:rsidR="00B3288C">
              <w:rPr>
                <w:noProof/>
                <w:webHidden/>
              </w:rPr>
              <w:tab/>
            </w:r>
            <w:r w:rsidR="00B3288C">
              <w:rPr>
                <w:noProof/>
                <w:webHidden/>
              </w:rPr>
              <w:fldChar w:fldCharType="begin"/>
            </w:r>
            <w:r w:rsidR="00B3288C">
              <w:rPr>
                <w:noProof/>
                <w:webHidden/>
              </w:rPr>
              <w:instrText xml:space="preserve"> PAGEREF _Toc88741564 \h </w:instrText>
            </w:r>
            <w:r w:rsidR="00B3288C">
              <w:rPr>
                <w:noProof/>
                <w:webHidden/>
              </w:rPr>
            </w:r>
            <w:r w:rsidR="00B3288C">
              <w:rPr>
                <w:noProof/>
                <w:webHidden/>
              </w:rPr>
              <w:fldChar w:fldCharType="separate"/>
            </w:r>
            <w:r w:rsidR="00B3288C">
              <w:rPr>
                <w:noProof/>
                <w:webHidden/>
              </w:rPr>
              <w:t>13</w:t>
            </w:r>
            <w:r w:rsidR="00B3288C">
              <w:rPr>
                <w:noProof/>
                <w:webHidden/>
              </w:rPr>
              <w:fldChar w:fldCharType="end"/>
            </w:r>
          </w:hyperlink>
        </w:p>
        <w:p w14:paraId="5E224C60" w14:textId="20E9FF9F"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65" w:history="1">
            <w:r w:rsidR="00B3288C" w:rsidRPr="00E213E2">
              <w:rPr>
                <w:rStyle w:val="a7"/>
                <w:rFonts w:eastAsiaTheme="minorHAnsi" w:cs="Arial Unicode MS"/>
                <w:noProof/>
              </w:rPr>
              <w:t>3.【実装ガイド】</w:t>
            </w:r>
            <w:r w:rsidR="00B3288C">
              <w:rPr>
                <w:noProof/>
                <w:webHidden/>
              </w:rPr>
              <w:tab/>
            </w:r>
            <w:r w:rsidR="00B3288C">
              <w:rPr>
                <w:noProof/>
                <w:webHidden/>
              </w:rPr>
              <w:fldChar w:fldCharType="begin"/>
            </w:r>
            <w:r w:rsidR="00B3288C">
              <w:rPr>
                <w:noProof/>
                <w:webHidden/>
              </w:rPr>
              <w:instrText xml:space="preserve"> PAGEREF _Toc88741565 \h </w:instrText>
            </w:r>
            <w:r w:rsidR="00B3288C">
              <w:rPr>
                <w:noProof/>
                <w:webHidden/>
              </w:rPr>
            </w:r>
            <w:r w:rsidR="00B3288C">
              <w:rPr>
                <w:noProof/>
                <w:webHidden/>
              </w:rPr>
              <w:fldChar w:fldCharType="separate"/>
            </w:r>
            <w:r w:rsidR="00B3288C">
              <w:rPr>
                <w:noProof/>
                <w:webHidden/>
              </w:rPr>
              <w:t>14</w:t>
            </w:r>
            <w:r w:rsidR="00B3288C">
              <w:rPr>
                <w:noProof/>
                <w:webHidden/>
              </w:rPr>
              <w:fldChar w:fldCharType="end"/>
            </w:r>
          </w:hyperlink>
        </w:p>
        <w:p w14:paraId="64D8ECA5" w14:textId="001BF08B"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66" w:history="1">
            <w:r w:rsidR="00B3288C" w:rsidRPr="00E213E2">
              <w:rPr>
                <w:rStyle w:val="a7"/>
                <w:rFonts w:eastAsiaTheme="minorHAnsi" w:cs="Arial Unicode MS"/>
                <w:noProof/>
              </w:rPr>
              <w:t>3-1．カートリッジアップロード（UX Studio)</w:t>
            </w:r>
            <w:r w:rsidR="00B3288C">
              <w:rPr>
                <w:noProof/>
                <w:webHidden/>
              </w:rPr>
              <w:tab/>
            </w:r>
            <w:r w:rsidR="00B3288C">
              <w:rPr>
                <w:noProof/>
                <w:webHidden/>
              </w:rPr>
              <w:fldChar w:fldCharType="begin"/>
            </w:r>
            <w:r w:rsidR="00B3288C">
              <w:rPr>
                <w:noProof/>
                <w:webHidden/>
              </w:rPr>
              <w:instrText xml:space="preserve"> PAGEREF _Toc88741566 \h </w:instrText>
            </w:r>
            <w:r w:rsidR="00B3288C">
              <w:rPr>
                <w:noProof/>
                <w:webHidden/>
              </w:rPr>
            </w:r>
            <w:r w:rsidR="00B3288C">
              <w:rPr>
                <w:noProof/>
                <w:webHidden/>
              </w:rPr>
              <w:fldChar w:fldCharType="separate"/>
            </w:r>
            <w:r w:rsidR="00B3288C">
              <w:rPr>
                <w:noProof/>
                <w:webHidden/>
              </w:rPr>
              <w:t>14</w:t>
            </w:r>
            <w:r w:rsidR="00B3288C">
              <w:rPr>
                <w:noProof/>
                <w:webHidden/>
              </w:rPr>
              <w:fldChar w:fldCharType="end"/>
            </w:r>
          </w:hyperlink>
        </w:p>
        <w:p w14:paraId="70FB53C0" w14:textId="14D5639D"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67" w:history="1">
            <w:r w:rsidR="00B3288C" w:rsidRPr="00E213E2">
              <w:rPr>
                <w:rStyle w:val="a7"/>
                <w:rFonts w:eastAsiaTheme="minorHAnsi" w:cs="Arial Unicode MS"/>
                <w:noProof/>
              </w:rPr>
              <w:t>3-2．BusinessManagerセットアップ</w:t>
            </w:r>
            <w:r w:rsidR="00B3288C">
              <w:rPr>
                <w:noProof/>
                <w:webHidden/>
              </w:rPr>
              <w:tab/>
            </w:r>
            <w:r w:rsidR="00B3288C">
              <w:rPr>
                <w:noProof/>
                <w:webHidden/>
              </w:rPr>
              <w:fldChar w:fldCharType="begin"/>
            </w:r>
            <w:r w:rsidR="00B3288C">
              <w:rPr>
                <w:noProof/>
                <w:webHidden/>
              </w:rPr>
              <w:instrText xml:space="preserve"> PAGEREF _Toc88741567 \h </w:instrText>
            </w:r>
            <w:r w:rsidR="00B3288C">
              <w:rPr>
                <w:noProof/>
                <w:webHidden/>
              </w:rPr>
            </w:r>
            <w:r w:rsidR="00B3288C">
              <w:rPr>
                <w:noProof/>
                <w:webHidden/>
              </w:rPr>
              <w:fldChar w:fldCharType="separate"/>
            </w:r>
            <w:r w:rsidR="00B3288C">
              <w:rPr>
                <w:noProof/>
                <w:webHidden/>
              </w:rPr>
              <w:t>14</w:t>
            </w:r>
            <w:r w:rsidR="00B3288C">
              <w:rPr>
                <w:noProof/>
                <w:webHidden/>
              </w:rPr>
              <w:fldChar w:fldCharType="end"/>
            </w:r>
          </w:hyperlink>
        </w:p>
        <w:p w14:paraId="74C8D679" w14:textId="4FBCC0A9"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68" w:history="1">
            <w:r w:rsidR="00B3288C" w:rsidRPr="00E213E2">
              <w:rPr>
                <w:rStyle w:val="a7"/>
                <w:rFonts w:eastAsiaTheme="minorHAnsi" w:cs="Arial Unicode MS"/>
                <w:noProof/>
              </w:rPr>
              <w:t>3-2-1. カートリッジの割当て</w:t>
            </w:r>
            <w:r w:rsidR="00B3288C">
              <w:rPr>
                <w:noProof/>
                <w:webHidden/>
              </w:rPr>
              <w:tab/>
            </w:r>
            <w:r w:rsidR="00B3288C">
              <w:rPr>
                <w:noProof/>
                <w:webHidden/>
              </w:rPr>
              <w:fldChar w:fldCharType="begin"/>
            </w:r>
            <w:r w:rsidR="00B3288C">
              <w:rPr>
                <w:noProof/>
                <w:webHidden/>
              </w:rPr>
              <w:instrText xml:space="preserve"> PAGEREF _Toc88741568 \h </w:instrText>
            </w:r>
            <w:r w:rsidR="00B3288C">
              <w:rPr>
                <w:noProof/>
                <w:webHidden/>
              </w:rPr>
            </w:r>
            <w:r w:rsidR="00B3288C">
              <w:rPr>
                <w:noProof/>
                <w:webHidden/>
              </w:rPr>
              <w:fldChar w:fldCharType="separate"/>
            </w:r>
            <w:r w:rsidR="00B3288C">
              <w:rPr>
                <w:noProof/>
                <w:webHidden/>
              </w:rPr>
              <w:t>14</w:t>
            </w:r>
            <w:r w:rsidR="00B3288C">
              <w:rPr>
                <w:noProof/>
                <w:webHidden/>
              </w:rPr>
              <w:fldChar w:fldCharType="end"/>
            </w:r>
          </w:hyperlink>
        </w:p>
        <w:p w14:paraId="57D8C52F" w14:textId="555F0D7A"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69" w:history="1">
            <w:r w:rsidR="00B3288C" w:rsidRPr="00E213E2">
              <w:rPr>
                <w:rStyle w:val="a7"/>
                <w:rFonts w:eastAsiaTheme="minorHAnsi" w:cs="Arial Unicode MS"/>
                <w:noProof/>
              </w:rPr>
              <w:t>3-2-2. メタデータのインポート</w:t>
            </w:r>
            <w:r w:rsidR="00B3288C">
              <w:rPr>
                <w:noProof/>
                <w:webHidden/>
              </w:rPr>
              <w:tab/>
            </w:r>
            <w:r w:rsidR="00B3288C">
              <w:rPr>
                <w:noProof/>
                <w:webHidden/>
              </w:rPr>
              <w:fldChar w:fldCharType="begin"/>
            </w:r>
            <w:r w:rsidR="00B3288C">
              <w:rPr>
                <w:noProof/>
                <w:webHidden/>
              </w:rPr>
              <w:instrText xml:space="preserve"> PAGEREF _Toc88741569 \h </w:instrText>
            </w:r>
            <w:r w:rsidR="00B3288C">
              <w:rPr>
                <w:noProof/>
                <w:webHidden/>
              </w:rPr>
            </w:r>
            <w:r w:rsidR="00B3288C">
              <w:rPr>
                <w:noProof/>
                <w:webHidden/>
              </w:rPr>
              <w:fldChar w:fldCharType="separate"/>
            </w:r>
            <w:r w:rsidR="00B3288C">
              <w:rPr>
                <w:noProof/>
                <w:webHidden/>
              </w:rPr>
              <w:t>15</w:t>
            </w:r>
            <w:r w:rsidR="00B3288C">
              <w:rPr>
                <w:noProof/>
                <w:webHidden/>
              </w:rPr>
              <w:fldChar w:fldCharType="end"/>
            </w:r>
          </w:hyperlink>
        </w:p>
        <w:p w14:paraId="32118533" w14:textId="0257594F"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70" w:history="1">
            <w:r w:rsidR="00B3288C" w:rsidRPr="00E213E2">
              <w:rPr>
                <w:rStyle w:val="a7"/>
                <w:rFonts w:eastAsiaTheme="minorHAnsi" w:cs="Arial Unicode MS"/>
                <w:noProof/>
              </w:rPr>
              <w:t>3-3．加盟店様でのカートリッジ修正</w:t>
            </w:r>
            <w:r w:rsidR="00B3288C">
              <w:rPr>
                <w:noProof/>
                <w:webHidden/>
              </w:rPr>
              <w:tab/>
            </w:r>
            <w:r w:rsidR="00B3288C">
              <w:rPr>
                <w:noProof/>
                <w:webHidden/>
              </w:rPr>
              <w:fldChar w:fldCharType="begin"/>
            </w:r>
            <w:r w:rsidR="00B3288C">
              <w:rPr>
                <w:noProof/>
                <w:webHidden/>
              </w:rPr>
              <w:instrText xml:space="preserve"> PAGEREF _Toc88741570 \h </w:instrText>
            </w:r>
            <w:r w:rsidR="00B3288C">
              <w:rPr>
                <w:noProof/>
                <w:webHidden/>
              </w:rPr>
            </w:r>
            <w:r w:rsidR="00B3288C">
              <w:rPr>
                <w:noProof/>
                <w:webHidden/>
              </w:rPr>
              <w:fldChar w:fldCharType="separate"/>
            </w:r>
            <w:r w:rsidR="00B3288C">
              <w:rPr>
                <w:noProof/>
                <w:webHidden/>
              </w:rPr>
              <w:t>20</w:t>
            </w:r>
            <w:r w:rsidR="00B3288C">
              <w:rPr>
                <w:noProof/>
                <w:webHidden/>
              </w:rPr>
              <w:fldChar w:fldCharType="end"/>
            </w:r>
          </w:hyperlink>
        </w:p>
        <w:p w14:paraId="652FC94C" w14:textId="54858B1D"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1" w:history="1">
            <w:r w:rsidR="00B3288C" w:rsidRPr="00E213E2">
              <w:rPr>
                <w:rStyle w:val="a7"/>
                <w:rFonts w:eastAsiaTheme="minorHAnsi" w:cs="Arial Unicode MS"/>
                <w:noProof/>
              </w:rPr>
              <w:t>3-3-1. CheckoutJSの設置</w:t>
            </w:r>
            <w:r w:rsidR="00B3288C">
              <w:rPr>
                <w:noProof/>
                <w:webHidden/>
              </w:rPr>
              <w:tab/>
            </w:r>
            <w:r w:rsidR="00B3288C">
              <w:rPr>
                <w:noProof/>
                <w:webHidden/>
              </w:rPr>
              <w:fldChar w:fldCharType="begin"/>
            </w:r>
            <w:r w:rsidR="00B3288C">
              <w:rPr>
                <w:noProof/>
                <w:webHidden/>
              </w:rPr>
              <w:instrText xml:space="preserve"> PAGEREF _Toc88741571 \h </w:instrText>
            </w:r>
            <w:r w:rsidR="00B3288C">
              <w:rPr>
                <w:noProof/>
                <w:webHidden/>
              </w:rPr>
            </w:r>
            <w:r w:rsidR="00B3288C">
              <w:rPr>
                <w:noProof/>
                <w:webHidden/>
              </w:rPr>
              <w:fldChar w:fldCharType="separate"/>
            </w:r>
            <w:r w:rsidR="00B3288C">
              <w:rPr>
                <w:noProof/>
                <w:webHidden/>
              </w:rPr>
              <w:t>20</w:t>
            </w:r>
            <w:r w:rsidR="00B3288C">
              <w:rPr>
                <w:noProof/>
                <w:webHidden/>
              </w:rPr>
              <w:fldChar w:fldCharType="end"/>
            </w:r>
          </w:hyperlink>
        </w:p>
        <w:p w14:paraId="754A454B" w14:textId="3A439DEA"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2" w:history="1">
            <w:r w:rsidR="00B3288C" w:rsidRPr="00E213E2">
              <w:rPr>
                <w:rStyle w:val="a7"/>
                <w:rFonts w:eastAsiaTheme="minorHAnsi" w:cs="Arial Unicode MS"/>
                <w:noProof/>
              </w:rPr>
              <w:t>3-3-2. 購入確定ボタンの制御について</w:t>
            </w:r>
            <w:r w:rsidR="00B3288C">
              <w:rPr>
                <w:noProof/>
                <w:webHidden/>
              </w:rPr>
              <w:tab/>
            </w:r>
            <w:r w:rsidR="00B3288C">
              <w:rPr>
                <w:noProof/>
                <w:webHidden/>
              </w:rPr>
              <w:fldChar w:fldCharType="begin"/>
            </w:r>
            <w:r w:rsidR="00B3288C">
              <w:rPr>
                <w:noProof/>
                <w:webHidden/>
              </w:rPr>
              <w:instrText xml:space="preserve"> PAGEREF _Toc88741572 \h </w:instrText>
            </w:r>
            <w:r w:rsidR="00B3288C">
              <w:rPr>
                <w:noProof/>
                <w:webHidden/>
              </w:rPr>
            </w:r>
            <w:r w:rsidR="00B3288C">
              <w:rPr>
                <w:noProof/>
                <w:webHidden/>
              </w:rPr>
              <w:fldChar w:fldCharType="separate"/>
            </w:r>
            <w:r w:rsidR="00B3288C">
              <w:rPr>
                <w:noProof/>
                <w:webHidden/>
              </w:rPr>
              <w:t>23</w:t>
            </w:r>
            <w:r w:rsidR="00B3288C">
              <w:rPr>
                <w:noProof/>
                <w:webHidden/>
              </w:rPr>
              <w:fldChar w:fldCharType="end"/>
            </w:r>
          </w:hyperlink>
        </w:p>
        <w:p w14:paraId="3D514289" w14:textId="5AAE06DC"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3" w:history="1">
            <w:r w:rsidR="00B3288C" w:rsidRPr="00E213E2">
              <w:rPr>
                <w:rStyle w:val="a7"/>
                <w:rFonts w:eastAsiaTheme="minorHAnsi" w:cs="Arial Unicode MS"/>
                <w:noProof/>
              </w:rPr>
              <w:t>3-3-3. リソースファイルの修正について</w:t>
            </w:r>
            <w:r w:rsidR="00B3288C">
              <w:rPr>
                <w:noProof/>
                <w:webHidden/>
              </w:rPr>
              <w:tab/>
            </w:r>
            <w:r w:rsidR="00B3288C">
              <w:rPr>
                <w:noProof/>
                <w:webHidden/>
              </w:rPr>
              <w:fldChar w:fldCharType="begin"/>
            </w:r>
            <w:r w:rsidR="00B3288C">
              <w:rPr>
                <w:noProof/>
                <w:webHidden/>
              </w:rPr>
              <w:instrText xml:space="preserve"> PAGEREF _Toc88741573 \h </w:instrText>
            </w:r>
            <w:r w:rsidR="00B3288C">
              <w:rPr>
                <w:noProof/>
                <w:webHidden/>
              </w:rPr>
            </w:r>
            <w:r w:rsidR="00B3288C">
              <w:rPr>
                <w:noProof/>
                <w:webHidden/>
              </w:rPr>
              <w:fldChar w:fldCharType="separate"/>
            </w:r>
            <w:r w:rsidR="00B3288C">
              <w:rPr>
                <w:noProof/>
                <w:webHidden/>
              </w:rPr>
              <w:t>25</w:t>
            </w:r>
            <w:r w:rsidR="00B3288C">
              <w:rPr>
                <w:noProof/>
                <w:webHidden/>
              </w:rPr>
              <w:fldChar w:fldCharType="end"/>
            </w:r>
          </w:hyperlink>
        </w:p>
        <w:p w14:paraId="71725802" w14:textId="7AAB25B2"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74" w:history="1">
            <w:r w:rsidR="00B3288C" w:rsidRPr="00E213E2">
              <w:rPr>
                <w:rStyle w:val="a7"/>
                <w:rFonts w:eastAsiaTheme="minorHAnsi" w:cs="Arial Unicode MS"/>
                <w:noProof/>
              </w:rPr>
              <w:t>3-4．加盟店様でのカートリッジ修正</w:t>
            </w:r>
            <w:r w:rsidR="00B3288C">
              <w:rPr>
                <w:noProof/>
                <w:webHidden/>
              </w:rPr>
              <w:tab/>
            </w:r>
            <w:r w:rsidR="00B3288C">
              <w:rPr>
                <w:noProof/>
                <w:webHidden/>
              </w:rPr>
              <w:fldChar w:fldCharType="begin"/>
            </w:r>
            <w:r w:rsidR="00B3288C">
              <w:rPr>
                <w:noProof/>
                <w:webHidden/>
              </w:rPr>
              <w:instrText xml:space="preserve"> PAGEREF _Toc88741574 \h </w:instrText>
            </w:r>
            <w:r w:rsidR="00B3288C">
              <w:rPr>
                <w:noProof/>
                <w:webHidden/>
              </w:rPr>
            </w:r>
            <w:r w:rsidR="00B3288C">
              <w:rPr>
                <w:noProof/>
                <w:webHidden/>
              </w:rPr>
              <w:fldChar w:fldCharType="separate"/>
            </w:r>
            <w:r w:rsidR="00B3288C">
              <w:rPr>
                <w:noProof/>
                <w:webHidden/>
              </w:rPr>
              <w:t>26</w:t>
            </w:r>
            <w:r w:rsidR="00B3288C">
              <w:rPr>
                <w:noProof/>
                <w:webHidden/>
              </w:rPr>
              <w:fldChar w:fldCharType="end"/>
            </w:r>
          </w:hyperlink>
        </w:p>
        <w:p w14:paraId="4AA7478D" w14:textId="1F9119D1"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5" w:history="1">
            <w:r w:rsidR="00B3288C" w:rsidRPr="00E213E2">
              <w:rPr>
                <w:rStyle w:val="a7"/>
                <w:rFonts w:eastAsiaTheme="minorHAnsi" w:cs="Arial Unicode MS"/>
                <w:noProof/>
              </w:rPr>
              <w:t>3-4-1. COBillingjsの修正について</w:t>
            </w:r>
            <w:r w:rsidR="00B3288C">
              <w:rPr>
                <w:noProof/>
                <w:webHidden/>
              </w:rPr>
              <w:tab/>
            </w:r>
            <w:r w:rsidR="00B3288C">
              <w:rPr>
                <w:noProof/>
                <w:webHidden/>
              </w:rPr>
              <w:fldChar w:fldCharType="begin"/>
            </w:r>
            <w:r w:rsidR="00B3288C">
              <w:rPr>
                <w:noProof/>
                <w:webHidden/>
              </w:rPr>
              <w:instrText xml:space="preserve"> PAGEREF _Toc88741575 \h </w:instrText>
            </w:r>
            <w:r w:rsidR="00B3288C">
              <w:rPr>
                <w:noProof/>
                <w:webHidden/>
              </w:rPr>
            </w:r>
            <w:r w:rsidR="00B3288C">
              <w:rPr>
                <w:noProof/>
                <w:webHidden/>
              </w:rPr>
              <w:fldChar w:fldCharType="separate"/>
            </w:r>
            <w:r w:rsidR="00B3288C">
              <w:rPr>
                <w:noProof/>
                <w:webHidden/>
              </w:rPr>
              <w:t>26</w:t>
            </w:r>
            <w:r w:rsidR="00B3288C">
              <w:rPr>
                <w:noProof/>
                <w:webHidden/>
              </w:rPr>
              <w:fldChar w:fldCharType="end"/>
            </w:r>
          </w:hyperlink>
        </w:p>
        <w:p w14:paraId="0E70CBC2" w14:textId="25B02AA1"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6" w:history="1">
            <w:r w:rsidR="00B3288C" w:rsidRPr="00E213E2">
              <w:rPr>
                <w:rStyle w:val="a7"/>
                <w:rFonts w:eastAsiaTheme="minorHAnsi" w:cs="Arial Unicode MS"/>
                <w:noProof/>
              </w:rPr>
              <w:t>3-4-2. COPlaceOrder.jsの修正について</w:t>
            </w:r>
            <w:r w:rsidR="00B3288C">
              <w:rPr>
                <w:noProof/>
                <w:webHidden/>
              </w:rPr>
              <w:tab/>
            </w:r>
            <w:r w:rsidR="00B3288C">
              <w:rPr>
                <w:noProof/>
                <w:webHidden/>
              </w:rPr>
              <w:fldChar w:fldCharType="begin"/>
            </w:r>
            <w:r w:rsidR="00B3288C">
              <w:rPr>
                <w:noProof/>
                <w:webHidden/>
              </w:rPr>
              <w:instrText xml:space="preserve"> PAGEREF _Toc88741576 \h </w:instrText>
            </w:r>
            <w:r w:rsidR="00B3288C">
              <w:rPr>
                <w:noProof/>
                <w:webHidden/>
              </w:rPr>
            </w:r>
            <w:r w:rsidR="00B3288C">
              <w:rPr>
                <w:noProof/>
                <w:webHidden/>
              </w:rPr>
              <w:fldChar w:fldCharType="separate"/>
            </w:r>
            <w:r w:rsidR="00B3288C">
              <w:rPr>
                <w:noProof/>
                <w:webHidden/>
              </w:rPr>
              <w:t>28</w:t>
            </w:r>
            <w:r w:rsidR="00B3288C">
              <w:rPr>
                <w:noProof/>
                <w:webHidden/>
              </w:rPr>
              <w:fldChar w:fldCharType="end"/>
            </w:r>
          </w:hyperlink>
        </w:p>
        <w:p w14:paraId="18459BA9" w14:textId="23057724"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7" w:history="1">
            <w:r w:rsidR="00B3288C" w:rsidRPr="00E213E2">
              <w:rPr>
                <w:rStyle w:val="a7"/>
                <w:rFonts w:eastAsiaTheme="minorHAnsi" w:cs="Arial Unicode MS"/>
                <w:noProof/>
              </w:rPr>
              <w:t>3-4-3. COSummary.jsの修正について</w:t>
            </w:r>
            <w:r w:rsidR="00B3288C">
              <w:rPr>
                <w:noProof/>
                <w:webHidden/>
              </w:rPr>
              <w:tab/>
            </w:r>
            <w:r w:rsidR="00B3288C">
              <w:rPr>
                <w:noProof/>
                <w:webHidden/>
              </w:rPr>
              <w:fldChar w:fldCharType="begin"/>
            </w:r>
            <w:r w:rsidR="00B3288C">
              <w:rPr>
                <w:noProof/>
                <w:webHidden/>
              </w:rPr>
              <w:instrText xml:space="preserve"> PAGEREF _Toc88741577 \h </w:instrText>
            </w:r>
            <w:r w:rsidR="00B3288C">
              <w:rPr>
                <w:noProof/>
                <w:webHidden/>
              </w:rPr>
            </w:r>
            <w:r w:rsidR="00B3288C">
              <w:rPr>
                <w:noProof/>
                <w:webHidden/>
              </w:rPr>
              <w:fldChar w:fldCharType="separate"/>
            </w:r>
            <w:r w:rsidR="00B3288C">
              <w:rPr>
                <w:noProof/>
                <w:webHidden/>
              </w:rPr>
              <w:t>30</w:t>
            </w:r>
            <w:r w:rsidR="00B3288C">
              <w:rPr>
                <w:noProof/>
                <w:webHidden/>
              </w:rPr>
              <w:fldChar w:fldCharType="end"/>
            </w:r>
          </w:hyperlink>
        </w:p>
        <w:p w14:paraId="41714F21" w14:textId="3ACAB49D"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8" w:history="1">
            <w:r w:rsidR="00B3288C" w:rsidRPr="00E213E2">
              <w:rPr>
                <w:rStyle w:val="a7"/>
                <w:rFonts w:eastAsiaTheme="minorHAnsi" w:cs="Arial Unicode MS"/>
                <w:noProof/>
              </w:rPr>
              <w:t>3-4-4. 加盟店様側のJSコントローラカートリッジのpackage.jsonの修正について</w:t>
            </w:r>
            <w:r w:rsidR="00B3288C">
              <w:rPr>
                <w:noProof/>
                <w:webHidden/>
              </w:rPr>
              <w:tab/>
            </w:r>
            <w:r w:rsidR="00B3288C">
              <w:rPr>
                <w:noProof/>
                <w:webHidden/>
              </w:rPr>
              <w:fldChar w:fldCharType="begin"/>
            </w:r>
            <w:r w:rsidR="00B3288C">
              <w:rPr>
                <w:noProof/>
                <w:webHidden/>
              </w:rPr>
              <w:instrText xml:space="preserve"> PAGEREF _Toc88741578 \h </w:instrText>
            </w:r>
            <w:r w:rsidR="00B3288C">
              <w:rPr>
                <w:noProof/>
                <w:webHidden/>
              </w:rPr>
            </w:r>
            <w:r w:rsidR="00B3288C">
              <w:rPr>
                <w:noProof/>
                <w:webHidden/>
              </w:rPr>
              <w:fldChar w:fldCharType="separate"/>
            </w:r>
            <w:r w:rsidR="00B3288C">
              <w:rPr>
                <w:noProof/>
                <w:webHidden/>
              </w:rPr>
              <w:t>32</w:t>
            </w:r>
            <w:r w:rsidR="00B3288C">
              <w:rPr>
                <w:noProof/>
                <w:webHidden/>
              </w:rPr>
              <w:fldChar w:fldCharType="end"/>
            </w:r>
          </w:hyperlink>
        </w:p>
        <w:p w14:paraId="32F56953" w14:textId="51B16A2B"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79" w:history="1">
            <w:r w:rsidR="00B3288C" w:rsidRPr="00E213E2">
              <w:rPr>
                <w:rStyle w:val="a7"/>
                <w:rFonts w:eastAsiaTheme="minorHAnsi" w:cs="Arial Unicode MS"/>
                <w:noProof/>
              </w:rPr>
              <w:t>3-4-5. int_paidy_controllersカートリッジのpackage.jsonの修正について</w:t>
            </w:r>
            <w:r w:rsidR="00B3288C">
              <w:rPr>
                <w:noProof/>
                <w:webHidden/>
              </w:rPr>
              <w:tab/>
            </w:r>
            <w:r w:rsidR="00B3288C">
              <w:rPr>
                <w:noProof/>
                <w:webHidden/>
              </w:rPr>
              <w:fldChar w:fldCharType="begin"/>
            </w:r>
            <w:r w:rsidR="00B3288C">
              <w:rPr>
                <w:noProof/>
                <w:webHidden/>
              </w:rPr>
              <w:instrText xml:space="preserve"> PAGEREF _Toc88741579 \h </w:instrText>
            </w:r>
            <w:r w:rsidR="00B3288C">
              <w:rPr>
                <w:noProof/>
                <w:webHidden/>
              </w:rPr>
            </w:r>
            <w:r w:rsidR="00B3288C">
              <w:rPr>
                <w:noProof/>
                <w:webHidden/>
              </w:rPr>
              <w:fldChar w:fldCharType="separate"/>
            </w:r>
            <w:r w:rsidR="00B3288C">
              <w:rPr>
                <w:noProof/>
                <w:webHidden/>
              </w:rPr>
              <w:t>32</w:t>
            </w:r>
            <w:r w:rsidR="00B3288C">
              <w:rPr>
                <w:noProof/>
                <w:webHidden/>
              </w:rPr>
              <w:fldChar w:fldCharType="end"/>
            </w:r>
          </w:hyperlink>
        </w:p>
        <w:p w14:paraId="0BD661CF" w14:textId="07F4453A"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80" w:history="1">
            <w:r w:rsidR="00B3288C" w:rsidRPr="00E213E2">
              <w:rPr>
                <w:rStyle w:val="a7"/>
                <w:rFonts w:eastAsiaTheme="minorHAnsi" w:cs="Arial Unicode MS"/>
                <w:noProof/>
              </w:rPr>
              <w:t>3-5. アドバイス</w:t>
            </w:r>
            <w:r w:rsidR="00B3288C">
              <w:rPr>
                <w:noProof/>
                <w:webHidden/>
              </w:rPr>
              <w:tab/>
            </w:r>
            <w:r w:rsidR="00B3288C">
              <w:rPr>
                <w:noProof/>
                <w:webHidden/>
              </w:rPr>
              <w:fldChar w:fldCharType="begin"/>
            </w:r>
            <w:r w:rsidR="00B3288C">
              <w:rPr>
                <w:noProof/>
                <w:webHidden/>
              </w:rPr>
              <w:instrText xml:space="preserve"> PAGEREF _Toc88741580 \h </w:instrText>
            </w:r>
            <w:r w:rsidR="00B3288C">
              <w:rPr>
                <w:noProof/>
                <w:webHidden/>
              </w:rPr>
            </w:r>
            <w:r w:rsidR="00B3288C">
              <w:rPr>
                <w:noProof/>
                <w:webHidden/>
              </w:rPr>
              <w:fldChar w:fldCharType="separate"/>
            </w:r>
            <w:r w:rsidR="00B3288C">
              <w:rPr>
                <w:noProof/>
                <w:webHidden/>
              </w:rPr>
              <w:t>32</w:t>
            </w:r>
            <w:r w:rsidR="00B3288C">
              <w:rPr>
                <w:noProof/>
                <w:webHidden/>
              </w:rPr>
              <w:fldChar w:fldCharType="end"/>
            </w:r>
          </w:hyperlink>
        </w:p>
        <w:p w14:paraId="3A72EEB5" w14:textId="19F24004"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81" w:history="1">
            <w:r w:rsidR="00B3288C" w:rsidRPr="00E213E2">
              <w:rPr>
                <w:rStyle w:val="a7"/>
                <w:rFonts w:eastAsiaTheme="minorHAnsi" w:cs="Arial Unicode MS"/>
                <w:noProof/>
              </w:rPr>
              <w:t>4.加盟店様でのカートリッジ導入テスト</w:t>
            </w:r>
            <w:r w:rsidR="00B3288C">
              <w:rPr>
                <w:noProof/>
                <w:webHidden/>
              </w:rPr>
              <w:tab/>
            </w:r>
            <w:r w:rsidR="00B3288C">
              <w:rPr>
                <w:noProof/>
                <w:webHidden/>
              </w:rPr>
              <w:fldChar w:fldCharType="begin"/>
            </w:r>
            <w:r w:rsidR="00B3288C">
              <w:rPr>
                <w:noProof/>
                <w:webHidden/>
              </w:rPr>
              <w:instrText xml:space="preserve"> PAGEREF _Toc88741581 \h </w:instrText>
            </w:r>
            <w:r w:rsidR="00B3288C">
              <w:rPr>
                <w:noProof/>
                <w:webHidden/>
              </w:rPr>
            </w:r>
            <w:r w:rsidR="00B3288C">
              <w:rPr>
                <w:noProof/>
                <w:webHidden/>
              </w:rPr>
              <w:fldChar w:fldCharType="separate"/>
            </w:r>
            <w:r w:rsidR="00B3288C">
              <w:rPr>
                <w:noProof/>
                <w:webHidden/>
              </w:rPr>
              <w:t>34</w:t>
            </w:r>
            <w:r w:rsidR="00B3288C">
              <w:rPr>
                <w:noProof/>
                <w:webHidden/>
              </w:rPr>
              <w:fldChar w:fldCharType="end"/>
            </w:r>
          </w:hyperlink>
        </w:p>
        <w:p w14:paraId="663C6B8B" w14:textId="25D759B8"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82" w:history="1">
            <w:r w:rsidR="00B3288C" w:rsidRPr="00E213E2">
              <w:rPr>
                <w:rStyle w:val="a7"/>
                <w:rFonts w:eastAsiaTheme="minorHAnsi" w:cs="Arial Unicode MS"/>
                <w:noProof/>
              </w:rPr>
              <w:t>4-1.</w:t>
            </w:r>
            <w:r w:rsidR="00B3288C" w:rsidRPr="00E213E2">
              <w:rPr>
                <w:rStyle w:val="a7"/>
                <w:rFonts w:eastAsiaTheme="minorHAnsi" w:cs="ＭＳ ゴシック"/>
                <w:noProof/>
              </w:rPr>
              <w:t>テストを開始する前に</w:t>
            </w:r>
            <w:r w:rsidR="00B3288C">
              <w:rPr>
                <w:noProof/>
                <w:webHidden/>
              </w:rPr>
              <w:tab/>
            </w:r>
            <w:r w:rsidR="00B3288C">
              <w:rPr>
                <w:noProof/>
                <w:webHidden/>
              </w:rPr>
              <w:fldChar w:fldCharType="begin"/>
            </w:r>
            <w:r w:rsidR="00B3288C">
              <w:rPr>
                <w:noProof/>
                <w:webHidden/>
              </w:rPr>
              <w:instrText xml:space="preserve"> PAGEREF _Toc88741582 \h </w:instrText>
            </w:r>
            <w:r w:rsidR="00B3288C">
              <w:rPr>
                <w:noProof/>
                <w:webHidden/>
              </w:rPr>
            </w:r>
            <w:r w:rsidR="00B3288C">
              <w:rPr>
                <w:noProof/>
                <w:webHidden/>
              </w:rPr>
              <w:fldChar w:fldCharType="separate"/>
            </w:r>
            <w:r w:rsidR="00B3288C">
              <w:rPr>
                <w:noProof/>
                <w:webHidden/>
              </w:rPr>
              <w:t>34</w:t>
            </w:r>
            <w:r w:rsidR="00B3288C">
              <w:rPr>
                <w:noProof/>
                <w:webHidden/>
              </w:rPr>
              <w:fldChar w:fldCharType="end"/>
            </w:r>
          </w:hyperlink>
        </w:p>
        <w:p w14:paraId="36F6B2E0" w14:textId="249A9247"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83" w:history="1">
            <w:r w:rsidR="00B3288C" w:rsidRPr="00E213E2">
              <w:rPr>
                <w:rStyle w:val="a7"/>
                <w:rFonts w:eastAsiaTheme="minorHAnsi" w:cs="Arial Unicode MS"/>
                <w:noProof/>
              </w:rPr>
              <w:t>4-1-1.Paidy加盟店管理画面</w:t>
            </w:r>
            <w:r w:rsidR="00B3288C">
              <w:rPr>
                <w:noProof/>
                <w:webHidden/>
              </w:rPr>
              <w:tab/>
            </w:r>
            <w:r w:rsidR="00B3288C">
              <w:rPr>
                <w:noProof/>
                <w:webHidden/>
              </w:rPr>
              <w:fldChar w:fldCharType="begin"/>
            </w:r>
            <w:r w:rsidR="00B3288C">
              <w:rPr>
                <w:noProof/>
                <w:webHidden/>
              </w:rPr>
              <w:instrText xml:space="preserve"> PAGEREF _Toc88741583 \h </w:instrText>
            </w:r>
            <w:r w:rsidR="00B3288C">
              <w:rPr>
                <w:noProof/>
                <w:webHidden/>
              </w:rPr>
            </w:r>
            <w:r w:rsidR="00B3288C">
              <w:rPr>
                <w:noProof/>
                <w:webHidden/>
              </w:rPr>
              <w:fldChar w:fldCharType="separate"/>
            </w:r>
            <w:r w:rsidR="00B3288C">
              <w:rPr>
                <w:noProof/>
                <w:webHidden/>
              </w:rPr>
              <w:t>34</w:t>
            </w:r>
            <w:r w:rsidR="00B3288C">
              <w:rPr>
                <w:noProof/>
                <w:webHidden/>
              </w:rPr>
              <w:fldChar w:fldCharType="end"/>
            </w:r>
          </w:hyperlink>
        </w:p>
        <w:p w14:paraId="31390D1F" w14:textId="29BDE0FB"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84" w:history="1">
            <w:r w:rsidR="00B3288C" w:rsidRPr="00E213E2">
              <w:rPr>
                <w:rStyle w:val="a7"/>
                <w:rFonts w:eastAsiaTheme="minorHAnsi" w:cs="Arial Unicode MS"/>
                <w:noProof/>
                <w:lang w:val="en-US"/>
              </w:rPr>
              <w:t>4-1-2.</w:t>
            </w:r>
            <w:r w:rsidR="00B3288C" w:rsidRPr="00E213E2">
              <w:rPr>
                <w:rStyle w:val="a7"/>
                <w:rFonts w:eastAsiaTheme="minorHAnsi" w:cs="ＭＳ ゴシック"/>
                <w:noProof/>
                <w:lang w:val="en-US"/>
              </w:rPr>
              <w:t>Commerce Cloud Business Manager</w:t>
            </w:r>
            <w:r w:rsidR="00B3288C">
              <w:rPr>
                <w:noProof/>
                <w:webHidden/>
              </w:rPr>
              <w:tab/>
            </w:r>
            <w:r w:rsidR="00B3288C">
              <w:rPr>
                <w:noProof/>
                <w:webHidden/>
              </w:rPr>
              <w:fldChar w:fldCharType="begin"/>
            </w:r>
            <w:r w:rsidR="00B3288C">
              <w:rPr>
                <w:noProof/>
                <w:webHidden/>
              </w:rPr>
              <w:instrText xml:space="preserve"> PAGEREF _Toc88741584 \h </w:instrText>
            </w:r>
            <w:r w:rsidR="00B3288C">
              <w:rPr>
                <w:noProof/>
                <w:webHidden/>
              </w:rPr>
            </w:r>
            <w:r w:rsidR="00B3288C">
              <w:rPr>
                <w:noProof/>
                <w:webHidden/>
              </w:rPr>
              <w:fldChar w:fldCharType="separate"/>
            </w:r>
            <w:r w:rsidR="00B3288C">
              <w:rPr>
                <w:noProof/>
                <w:webHidden/>
              </w:rPr>
              <w:t>35</w:t>
            </w:r>
            <w:r w:rsidR="00B3288C">
              <w:rPr>
                <w:noProof/>
                <w:webHidden/>
              </w:rPr>
              <w:fldChar w:fldCharType="end"/>
            </w:r>
          </w:hyperlink>
        </w:p>
        <w:p w14:paraId="74B93E9E" w14:textId="124BB100"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85" w:history="1">
            <w:r w:rsidR="00B3288C" w:rsidRPr="00E213E2">
              <w:rPr>
                <w:rStyle w:val="a7"/>
                <w:rFonts w:eastAsiaTheme="minorHAnsi" w:cs="Arial Unicode MS"/>
                <w:noProof/>
              </w:rPr>
              <w:t>4-2.PaidyCheckoutのテスト情報</w:t>
            </w:r>
            <w:r w:rsidR="00B3288C">
              <w:rPr>
                <w:noProof/>
                <w:webHidden/>
              </w:rPr>
              <w:tab/>
            </w:r>
            <w:r w:rsidR="00B3288C">
              <w:rPr>
                <w:noProof/>
                <w:webHidden/>
              </w:rPr>
              <w:fldChar w:fldCharType="begin"/>
            </w:r>
            <w:r w:rsidR="00B3288C">
              <w:rPr>
                <w:noProof/>
                <w:webHidden/>
              </w:rPr>
              <w:instrText xml:space="preserve"> PAGEREF _Toc88741585 \h </w:instrText>
            </w:r>
            <w:r w:rsidR="00B3288C">
              <w:rPr>
                <w:noProof/>
                <w:webHidden/>
              </w:rPr>
            </w:r>
            <w:r w:rsidR="00B3288C">
              <w:rPr>
                <w:noProof/>
                <w:webHidden/>
              </w:rPr>
              <w:fldChar w:fldCharType="separate"/>
            </w:r>
            <w:r w:rsidR="00B3288C">
              <w:rPr>
                <w:noProof/>
                <w:webHidden/>
              </w:rPr>
              <w:t>35</w:t>
            </w:r>
            <w:r w:rsidR="00B3288C">
              <w:rPr>
                <w:noProof/>
                <w:webHidden/>
              </w:rPr>
              <w:fldChar w:fldCharType="end"/>
            </w:r>
          </w:hyperlink>
        </w:p>
        <w:p w14:paraId="01A423DF" w14:textId="1C2AE0AF"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86" w:history="1">
            <w:r w:rsidR="00B3288C" w:rsidRPr="00E213E2">
              <w:rPr>
                <w:rStyle w:val="a7"/>
                <w:rFonts w:eastAsiaTheme="minorHAnsi"/>
                <w:noProof/>
              </w:rPr>
              <w:t>4-3.</w:t>
            </w:r>
            <w:r w:rsidR="00B3288C" w:rsidRPr="00E213E2">
              <w:rPr>
                <w:rStyle w:val="a7"/>
                <w:rFonts w:eastAsiaTheme="minorHAnsi" w:cs="ＭＳ ゴシック"/>
                <w:noProof/>
              </w:rPr>
              <w:t>ブラウザ互換性</w:t>
            </w:r>
            <w:r w:rsidR="00B3288C">
              <w:rPr>
                <w:noProof/>
                <w:webHidden/>
              </w:rPr>
              <w:tab/>
            </w:r>
            <w:r w:rsidR="00B3288C">
              <w:rPr>
                <w:noProof/>
                <w:webHidden/>
              </w:rPr>
              <w:fldChar w:fldCharType="begin"/>
            </w:r>
            <w:r w:rsidR="00B3288C">
              <w:rPr>
                <w:noProof/>
                <w:webHidden/>
              </w:rPr>
              <w:instrText xml:space="preserve"> PAGEREF _Toc88741586 \h </w:instrText>
            </w:r>
            <w:r w:rsidR="00B3288C">
              <w:rPr>
                <w:noProof/>
                <w:webHidden/>
              </w:rPr>
            </w:r>
            <w:r w:rsidR="00B3288C">
              <w:rPr>
                <w:noProof/>
                <w:webHidden/>
              </w:rPr>
              <w:fldChar w:fldCharType="separate"/>
            </w:r>
            <w:r w:rsidR="00B3288C">
              <w:rPr>
                <w:noProof/>
                <w:webHidden/>
              </w:rPr>
              <w:t>36</w:t>
            </w:r>
            <w:r w:rsidR="00B3288C">
              <w:rPr>
                <w:noProof/>
                <w:webHidden/>
              </w:rPr>
              <w:fldChar w:fldCharType="end"/>
            </w:r>
          </w:hyperlink>
        </w:p>
        <w:p w14:paraId="1100C7DB" w14:textId="1B5EF42C"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87" w:history="1">
            <w:r w:rsidR="00B3288C" w:rsidRPr="00E213E2">
              <w:rPr>
                <w:rStyle w:val="a7"/>
                <w:rFonts w:eastAsiaTheme="minorHAnsi" w:cs="Arial Unicode MS"/>
                <w:noProof/>
              </w:rPr>
              <w:t>4-4.</w:t>
            </w:r>
            <w:r w:rsidR="00B3288C" w:rsidRPr="00E213E2">
              <w:rPr>
                <w:rStyle w:val="a7"/>
                <w:rFonts w:eastAsiaTheme="minorHAnsi" w:cs="ＭＳ ゴシック"/>
                <w:noProof/>
              </w:rPr>
              <w:t>テストケース</w:t>
            </w:r>
            <w:r w:rsidR="00B3288C">
              <w:rPr>
                <w:noProof/>
                <w:webHidden/>
              </w:rPr>
              <w:tab/>
            </w:r>
            <w:r w:rsidR="00B3288C">
              <w:rPr>
                <w:noProof/>
                <w:webHidden/>
              </w:rPr>
              <w:fldChar w:fldCharType="begin"/>
            </w:r>
            <w:r w:rsidR="00B3288C">
              <w:rPr>
                <w:noProof/>
                <w:webHidden/>
              </w:rPr>
              <w:instrText xml:space="preserve"> PAGEREF _Toc88741587 \h </w:instrText>
            </w:r>
            <w:r w:rsidR="00B3288C">
              <w:rPr>
                <w:noProof/>
                <w:webHidden/>
              </w:rPr>
            </w:r>
            <w:r w:rsidR="00B3288C">
              <w:rPr>
                <w:noProof/>
                <w:webHidden/>
              </w:rPr>
              <w:fldChar w:fldCharType="separate"/>
            </w:r>
            <w:r w:rsidR="00B3288C">
              <w:rPr>
                <w:noProof/>
                <w:webHidden/>
              </w:rPr>
              <w:t>36</w:t>
            </w:r>
            <w:r w:rsidR="00B3288C">
              <w:rPr>
                <w:noProof/>
                <w:webHidden/>
              </w:rPr>
              <w:fldChar w:fldCharType="end"/>
            </w:r>
          </w:hyperlink>
        </w:p>
        <w:p w14:paraId="65FFC59E" w14:textId="39911435"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88" w:history="1">
            <w:r w:rsidR="00B3288C" w:rsidRPr="00E213E2">
              <w:rPr>
                <w:rStyle w:val="a7"/>
                <w:rFonts w:eastAsiaTheme="minorHAnsi" w:cs="Arial Unicode MS"/>
                <w:noProof/>
              </w:rPr>
              <w:t xml:space="preserve">4-4-1.Paidy </w:t>
            </w:r>
            <w:r w:rsidR="00B3288C" w:rsidRPr="00E213E2">
              <w:rPr>
                <w:rStyle w:val="a7"/>
                <w:rFonts w:eastAsiaTheme="minorHAnsi" w:cs="ＭＳ ゴシック"/>
                <w:noProof/>
              </w:rPr>
              <w:t>通常決済</w:t>
            </w:r>
            <w:r w:rsidR="00B3288C">
              <w:rPr>
                <w:noProof/>
                <w:webHidden/>
              </w:rPr>
              <w:tab/>
            </w:r>
            <w:r w:rsidR="00B3288C">
              <w:rPr>
                <w:noProof/>
                <w:webHidden/>
              </w:rPr>
              <w:fldChar w:fldCharType="begin"/>
            </w:r>
            <w:r w:rsidR="00B3288C">
              <w:rPr>
                <w:noProof/>
                <w:webHidden/>
              </w:rPr>
              <w:instrText xml:space="preserve"> PAGEREF _Toc88741588 \h </w:instrText>
            </w:r>
            <w:r w:rsidR="00B3288C">
              <w:rPr>
                <w:noProof/>
                <w:webHidden/>
              </w:rPr>
            </w:r>
            <w:r w:rsidR="00B3288C">
              <w:rPr>
                <w:noProof/>
                <w:webHidden/>
              </w:rPr>
              <w:fldChar w:fldCharType="separate"/>
            </w:r>
            <w:r w:rsidR="00B3288C">
              <w:rPr>
                <w:noProof/>
                <w:webHidden/>
              </w:rPr>
              <w:t>36</w:t>
            </w:r>
            <w:r w:rsidR="00B3288C">
              <w:rPr>
                <w:noProof/>
                <w:webHidden/>
              </w:rPr>
              <w:fldChar w:fldCharType="end"/>
            </w:r>
          </w:hyperlink>
        </w:p>
        <w:p w14:paraId="204D386C" w14:textId="50354490"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89" w:history="1">
            <w:r w:rsidR="00B3288C" w:rsidRPr="00E213E2">
              <w:rPr>
                <w:rStyle w:val="a7"/>
                <w:rFonts w:eastAsiaTheme="minorHAnsi" w:cs="Arial Unicode MS"/>
                <w:noProof/>
              </w:rPr>
              <w:t>4-4-2.Paidy</w:t>
            </w:r>
            <w:r w:rsidR="00B3288C" w:rsidRPr="00E213E2">
              <w:rPr>
                <w:rStyle w:val="a7"/>
                <w:rFonts w:eastAsiaTheme="minorHAnsi" w:cs="ＭＳ ゴシック"/>
                <w:noProof/>
              </w:rPr>
              <w:t>定期決済</w:t>
            </w:r>
            <w:r w:rsidR="00B3288C">
              <w:rPr>
                <w:noProof/>
                <w:webHidden/>
              </w:rPr>
              <w:tab/>
            </w:r>
            <w:r w:rsidR="00B3288C">
              <w:rPr>
                <w:noProof/>
                <w:webHidden/>
              </w:rPr>
              <w:fldChar w:fldCharType="begin"/>
            </w:r>
            <w:r w:rsidR="00B3288C">
              <w:rPr>
                <w:noProof/>
                <w:webHidden/>
              </w:rPr>
              <w:instrText xml:space="preserve"> PAGEREF _Toc88741589 \h </w:instrText>
            </w:r>
            <w:r w:rsidR="00B3288C">
              <w:rPr>
                <w:noProof/>
                <w:webHidden/>
              </w:rPr>
            </w:r>
            <w:r w:rsidR="00B3288C">
              <w:rPr>
                <w:noProof/>
                <w:webHidden/>
              </w:rPr>
              <w:fldChar w:fldCharType="separate"/>
            </w:r>
            <w:r w:rsidR="00B3288C">
              <w:rPr>
                <w:noProof/>
                <w:webHidden/>
              </w:rPr>
              <w:t>37</w:t>
            </w:r>
            <w:r w:rsidR="00B3288C">
              <w:rPr>
                <w:noProof/>
                <w:webHidden/>
              </w:rPr>
              <w:fldChar w:fldCharType="end"/>
            </w:r>
          </w:hyperlink>
        </w:p>
        <w:p w14:paraId="4D7A4653" w14:textId="066B2A94"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90" w:history="1">
            <w:r w:rsidR="00B3288C" w:rsidRPr="00E213E2">
              <w:rPr>
                <w:rStyle w:val="a7"/>
                <w:rFonts w:eastAsiaTheme="minorHAnsi" w:cs="Arial Unicode MS"/>
                <w:noProof/>
              </w:rPr>
              <w:t>5. Webhook運用案</w:t>
            </w:r>
            <w:r w:rsidR="00B3288C">
              <w:rPr>
                <w:noProof/>
                <w:webHidden/>
              </w:rPr>
              <w:tab/>
            </w:r>
            <w:r w:rsidR="00B3288C">
              <w:rPr>
                <w:noProof/>
                <w:webHidden/>
              </w:rPr>
              <w:fldChar w:fldCharType="begin"/>
            </w:r>
            <w:r w:rsidR="00B3288C">
              <w:rPr>
                <w:noProof/>
                <w:webHidden/>
              </w:rPr>
              <w:instrText xml:space="preserve"> PAGEREF _Toc88741590 \h </w:instrText>
            </w:r>
            <w:r w:rsidR="00B3288C">
              <w:rPr>
                <w:noProof/>
                <w:webHidden/>
              </w:rPr>
            </w:r>
            <w:r w:rsidR="00B3288C">
              <w:rPr>
                <w:noProof/>
                <w:webHidden/>
              </w:rPr>
              <w:fldChar w:fldCharType="separate"/>
            </w:r>
            <w:r w:rsidR="00B3288C">
              <w:rPr>
                <w:noProof/>
                <w:webHidden/>
              </w:rPr>
              <w:t>39</w:t>
            </w:r>
            <w:r w:rsidR="00B3288C">
              <w:rPr>
                <w:noProof/>
                <w:webHidden/>
              </w:rPr>
              <w:fldChar w:fldCharType="end"/>
            </w:r>
          </w:hyperlink>
        </w:p>
        <w:p w14:paraId="66E8B5BE" w14:textId="747898E1"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91" w:history="1">
            <w:r w:rsidR="00B3288C" w:rsidRPr="00E213E2">
              <w:rPr>
                <w:rStyle w:val="a7"/>
                <w:noProof/>
              </w:rPr>
              <w:t>5-1. Webhook運用について</w:t>
            </w:r>
            <w:r w:rsidR="00B3288C">
              <w:rPr>
                <w:noProof/>
                <w:webHidden/>
              </w:rPr>
              <w:tab/>
            </w:r>
            <w:r w:rsidR="00B3288C">
              <w:rPr>
                <w:noProof/>
                <w:webHidden/>
              </w:rPr>
              <w:fldChar w:fldCharType="begin"/>
            </w:r>
            <w:r w:rsidR="00B3288C">
              <w:rPr>
                <w:noProof/>
                <w:webHidden/>
              </w:rPr>
              <w:instrText xml:space="preserve"> PAGEREF _Toc88741591 \h </w:instrText>
            </w:r>
            <w:r w:rsidR="00B3288C">
              <w:rPr>
                <w:noProof/>
                <w:webHidden/>
              </w:rPr>
            </w:r>
            <w:r w:rsidR="00B3288C">
              <w:rPr>
                <w:noProof/>
                <w:webHidden/>
              </w:rPr>
              <w:fldChar w:fldCharType="separate"/>
            </w:r>
            <w:r w:rsidR="00B3288C">
              <w:rPr>
                <w:noProof/>
                <w:webHidden/>
              </w:rPr>
              <w:t>39</w:t>
            </w:r>
            <w:r w:rsidR="00B3288C">
              <w:rPr>
                <w:noProof/>
                <w:webHidden/>
              </w:rPr>
              <w:fldChar w:fldCharType="end"/>
            </w:r>
          </w:hyperlink>
        </w:p>
        <w:p w14:paraId="089120D4" w14:textId="75497C95"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92" w:history="1">
            <w:r w:rsidR="00B3288C" w:rsidRPr="00E213E2">
              <w:rPr>
                <w:rStyle w:val="a7"/>
                <w:noProof/>
              </w:rPr>
              <w:t>5-2. 不整合決済検知の流れ</w:t>
            </w:r>
            <w:r w:rsidR="00B3288C">
              <w:rPr>
                <w:noProof/>
                <w:webHidden/>
              </w:rPr>
              <w:tab/>
            </w:r>
            <w:r w:rsidR="00B3288C">
              <w:rPr>
                <w:noProof/>
                <w:webHidden/>
              </w:rPr>
              <w:fldChar w:fldCharType="begin"/>
            </w:r>
            <w:r w:rsidR="00B3288C">
              <w:rPr>
                <w:noProof/>
                <w:webHidden/>
              </w:rPr>
              <w:instrText xml:space="preserve"> PAGEREF _Toc88741592 \h </w:instrText>
            </w:r>
            <w:r w:rsidR="00B3288C">
              <w:rPr>
                <w:noProof/>
                <w:webHidden/>
              </w:rPr>
            </w:r>
            <w:r w:rsidR="00B3288C">
              <w:rPr>
                <w:noProof/>
                <w:webHidden/>
              </w:rPr>
              <w:fldChar w:fldCharType="separate"/>
            </w:r>
            <w:r w:rsidR="00B3288C">
              <w:rPr>
                <w:noProof/>
                <w:webHidden/>
              </w:rPr>
              <w:t>39</w:t>
            </w:r>
            <w:r w:rsidR="00B3288C">
              <w:rPr>
                <w:noProof/>
                <w:webHidden/>
              </w:rPr>
              <w:fldChar w:fldCharType="end"/>
            </w:r>
          </w:hyperlink>
        </w:p>
        <w:p w14:paraId="42A52095" w14:textId="066C1D12"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93" w:history="1">
            <w:r w:rsidR="00B3288C" w:rsidRPr="00E213E2">
              <w:rPr>
                <w:rStyle w:val="a7"/>
                <w:rFonts w:eastAsiaTheme="minorHAnsi" w:cs="Arial Unicode MS"/>
                <w:noProof/>
              </w:rPr>
              <w:t>5-3.</w:t>
            </w:r>
            <w:r w:rsidR="00B3288C" w:rsidRPr="00E213E2">
              <w:rPr>
                <w:rStyle w:val="a7"/>
                <w:noProof/>
              </w:rPr>
              <w:t xml:space="preserve"> 不整合の対処方法</w:t>
            </w:r>
            <w:r w:rsidR="00B3288C">
              <w:rPr>
                <w:noProof/>
                <w:webHidden/>
              </w:rPr>
              <w:tab/>
            </w:r>
            <w:r w:rsidR="00B3288C">
              <w:rPr>
                <w:noProof/>
                <w:webHidden/>
              </w:rPr>
              <w:fldChar w:fldCharType="begin"/>
            </w:r>
            <w:r w:rsidR="00B3288C">
              <w:rPr>
                <w:noProof/>
                <w:webHidden/>
              </w:rPr>
              <w:instrText xml:space="preserve"> PAGEREF _Toc88741593 \h </w:instrText>
            </w:r>
            <w:r w:rsidR="00B3288C">
              <w:rPr>
                <w:noProof/>
                <w:webHidden/>
              </w:rPr>
            </w:r>
            <w:r w:rsidR="00B3288C">
              <w:rPr>
                <w:noProof/>
                <w:webHidden/>
              </w:rPr>
              <w:fldChar w:fldCharType="separate"/>
            </w:r>
            <w:r w:rsidR="00B3288C">
              <w:rPr>
                <w:noProof/>
                <w:webHidden/>
              </w:rPr>
              <w:t>40</w:t>
            </w:r>
            <w:r w:rsidR="00B3288C">
              <w:rPr>
                <w:noProof/>
                <w:webHidden/>
              </w:rPr>
              <w:fldChar w:fldCharType="end"/>
            </w:r>
          </w:hyperlink>
        </w:p>
        <w:p w14:paraId="53DFDD7A" w14:textId="73943B1E"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94" w:history="1">
            <w:r w:rsidR="00B3288C" w:rsidRPr="00E213E2">
              <w:rPr>
                <w:rStyle w:val="a7"/>
                <w:rFonts w:eastAsiaTheme="minorHAnsi" w:cs="Arial Unicode MS"/>
                <w:noProof/>
              </w:rPr>
              <w:t>5-3-1. 対処案１</w:t>
            </w:r>
            <w:r w:rsidR="00B3288C">
              <w:rPr>
                <w:noProof/>
                <w:webHidden/>
              </w:rPr>
              <w:tab/>
            </w:r>
            <w:r w:rsidR="00B3288C">
              <w:rPr>
                <w:noProof/>
                <w:webHidden/>
              </w:rPr>
              <w:fldChar w:fldCharType="begin"/>
            </w:r>
            <w:r w:rsidR="00B3288C">
              <w:rPr>
                <w:noProof/>
                <w:webHidden/>
              </w:rPr>
              <w:instrText xml:space="preserve"> PAGEREF _Toc88741594 \h </w:instrText>
            </w:r>
            <w:r w:rsidR="00B3288C">
              <w:rPr>
                <w:noProof/>
                <w:webHidden/>
              </w:rPr>
            </w:r>
            <w:r w:rsidR="00B3288C">
              <w:rPr>
                <w:noProof/>
                <w:webHidden/>
              </w:rPr>
              <w:fldChar w:fldCharType="separate"/>
            </w:r>
            <w:r w:rsidR="00B3288C">
              <w:rPr>
                <w:noProof/>
                <w:webHidden/>
              </w:rPr>
              <w:t>40</w:t>
            </w:r>
            <w:r w:rsidR="00B3288C">
              <w:rPr>
                <w:noProof/>
                <w:webHidden/>
              </w:rPr>
              <w:fldChar w:fldCharType="end"/>
            </w:r>
          </w:hyperlink>
        </w:p>
        <w:p w14:paraId="4E4079FF" w14:textId="2BCA3E7B" w:rsidR="00B3288C" w:rsidRDefault="00000000">
          <w:pPr>
            <w:pStyle w:val="30"/>
            <w:tabs>
              <w:tab w:val="right" w:leader="dot" w:pos="10474"/>
            </w:tabs>
            <w:rPr>
              <w:rFonts w:asciiTheme="minorHAnsi" w:hAnsiTheme="minorHAnsi" w:cstheme="minorBidi"/>
              <w:noProof/>
              <w:color w:val="auto"/>
              <w:kern w:val="2"/>
              <w:sz w:val="21"/>
              <w:lang w:val="en-US"/>
            </w:rPr>
          </w:pPr>
          <w:hyperlink w:anchor="_Toc88741595" w:history="1">
            <w:r w:rsidR="00B3288C" w:rsidRPr="00E213E2">
              <w:rPr>
                <w:rStyle w:val="a7"/>
                <w:rFonts w:eastAsiaTheme="minorHAnsi" w:cs="Arial Unicode MS"/>
                <w:noProof/>
              </w:rPr>
              <w:t>5-3-2. 対処案２</w:t>
            </w:r>
            <w:r w:rsidR="00B3288C">
              <w:rPr>
                <w:noProof/>
                <w:webHidden/>
              </w:rPr>
              <w:tab/>
            </w:r>
            <w:r w:rsidR="00B3288C">
              <w:rPr>
                <w:noProof/>
                <w:webHidden/>
              </w:rPr>
              <w:fldChar w:fldCharType="begin"/>
            </w:r>
            <w:r w:rsidR="00B3288C">
              <w:rPr>
                <w:noProof/>
                <w:webHidden/>
              </w:rPr>
              <w:instrText xml:space="preserve"> PAGEREF _Toc88741595 \h </w:instrText>
            </w:r>
            <w:r w:rsidR="00B3288C">
              <w:rPr>
                <w:noProof/>
                <w:webHidden/>
              </w:rPr>
            </w:r>
            <w:r w:rsidR="00B3288C">
              <w:rPr>
                <w:noProof/>
                <w:webHidden/>
              </w:rPr>
              <w:fldChar w:fldCharType="separate"/>
            </w:r>
            <w:r w:rsidR="00B3288C">
              <w:rPr>
                <w:noProof/>
                <w:webHidden/>
              </w:rPr>
              <w:t>44</w:t>
            </w:r>
            <w:r w:rsidR="00B3288C">
              <w:rPr>
                <w:noProof/>
                <w:webHidden/>
              </w:rPr>
              <w:fldChar w:fldCharType="end"/>
            </w:r>
          </w:hyperlink>
        </w:p>
        <w:p w14:paraId="1A94FBF6" w14:textId="4219EC86" w:rsidR="00B3288C" w:rsidRDefault="00000000">
          <w:pPr>
            <w:pStyle w:val="20"/>
            <w:tabs>
              <w:tab w:val="right" w:leader="dot" w:pos="10474"/>
            </w:tabs>
            <w:rPr>
              <w:rFonts w:asciiTheme="minorHAnsi" w:hAnsiTheme="minorHAnsi" w:cstheme="minorBidi"/>
              <w:noProof/>
              <w:color w:val="auto"/>
              <w:kern w:val="2"/>
              <w:sz w:val="21"/>
              <w:lang w:val="en-US"/>
            </w:rPr>
          </w:pPr>
          <w:hyperlink w:anchor="_Toc88741596" w:history="1">
            <w:r w:rsidR="00B3288C" w:rsidRPr="00E213E2">
              <w:rPr>
                <w:rStyle w:val="a7"/>
                <w:rFonts w:eastAsiaTheme="minorHAnsi" w:cs="Arial Unicode MS"/>
                <w:noProof/>
              </w:rPr>
              <w:t>5-4.</w:t>
            </w:r>
            <w:r w:rsidR="00B3288C" w:rsidRPr="00E213E2">
              <w:rPr>
                <w:rStyle w:val="a7"/>
                <w:noProof/>
              </w:rPr>
              <w:t xml:space="preserve"> </w:t>
            </w:r>
            <w:r w:rsidR="00B3288C" w:rsidRPr="00E213E2">
              <w:rPr>
                <w:rStyle w:val="a7"/>
                <w:rFonts w:eastAsiaTheme="minorHAnsi" w:cs="Arial Unicode MS"/>
                <w:noProof/>
              </w:rPr>
              <w:t>Webhookの設定方法</w:t>
            </w:r>
            <w:r w:rsidR="00B3288C">
              <w:rPr>
                <w:noProof/>
                <w:webHidden/>
              </w:rPr>
              <w:tab/>
            </w:r>
            <w:r w:rsidR="00B3288C">
              <w:rPr>
                <w:noProof/>
                <w:webHidden/>
              </w:rPr>
              <w:fldChar w:fldCharType="begin"/>
            </w:r>
            <w:r w:rsidR="00B3288C">
              <w:rPr>
                <w:noProof/>
                <w:webHidden/>
              </w:rPr>
              <w:instrText xml:space="preserve"> PAGEREF _Toc88741596 \h </w:instrText>
            </w:r>
            <w:r w:rsidR="00B3288C">
              <w:rPr>
                <w:noProof/>
                <w:webHidden/>
              </w:rPr>
            </w:r>
            <w:r w:rsidR="00B3288C">
              <w:rPr>
                <w:noProof/>
                <w:webHidden/>
              </w:rPr>
              <w:fldChar w:fldCharType="separate"/>
            </w:r>
            <w:r w:rsidR="00B3288C">
              <w:rPr>
                <w:noProof/>
                <w:webHidden/>
              </w:rPr>
              <w:t>44</w:t>
            </w:r>
            <w:r w:rsidR="00B3288C">
              <w:rPr>
                <w:noProof/>
                <w:webHidden/>
              </w:rPr>
              <w:fldChar w:fldCharType="end"/>
            </w:r>
          </w:hyperlink>
        </w:p>
        <w:p w14:paraId="6092DB6A" w14:textId="331A9B93"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97" w:history="1">
            <w:r w:rsidR="00B3288C" w:rsidRPr="00E213E2">
              <w:rPr>
                <w:rStyle w:val="a7"/>
                <w:rFonts w:cs="Arial Unicode MS"/>
                <w:noProof/>
              </w:rPr>
              <w:t>６.</w:t>
            </w:r>
            <w:r w:rsidR="00B3288C" w:rsidRPr="00E213E2">
              <w:rPr>
                <w:rStyle w:val="a7"/>
                <w:noProof/>
              </w:rPr>
              <w:t>サービス停止時の対応について</w:t>
            </w:r>
            <w:r w:rsidR="00B3288C">
              <w:rPr>
                <w:noProof/>
                <w:webHidden/>
              </w:rPr>
              <w:tab/>
            </w:r>
            <w:r w:rsidR="00B3288C">
              <w:rPr>
                <w:noProof/>
                <w:webHidden/>
              </w:rPr>
              <w:fldChar w:fldCharType="begin"/>
            </w:r>
            <w:r w:rsidR="00B3288C">
              <w:rPr>
                <w:noProof/>
                <w:webHidden/>
              </w:rPr>
              <w:instrText xml:space="preserve"> PAGEREF _Toc88741597 \h </w:instrText>
            </w:r>
            <w:r w:rsidR="00B3288C">
              <w:rPr>
                <w:noProof/>
                <w:webHidden/>
              </w:rPr>
            </w:r>
            <w:r w:rsidR="00B3288C">
              <w:rPr>
                <w:noProof/>
                <w:webHidden/>
              </w:rPr>
              <w:fldChar w:fldCharType="separate"/>
            </w:r>
            <w:r w:rsidR="00B3288C">
              <w:rPr>
                <w:noProof/>
                <w:webHidden/>
              </w:rPr>
              <w:t>45</w:t>
            </w:r>
            <w:r w:rsidR="00B3288C">
              <w:rPr>
                <w:noProof/>
                <w:webHidden/>
              </w:rPr>
              <w:fldChar w:fldCharType="end"/>
            </w:r>
          </w:hyperlink>
        </w:p>
        <w:p w14:paraId="7CF8638C" w14:textId="37130FC3" w:rsidR="00B3288C" w:rsidRDefault="00000000">
          <w:pPr>
            <w:pStyle w:val="10"/>
            <w:tabs>
              <w:tab w:val="right" w:leader="dot" w:pos="10474"/>
            </w:tabs>
            <w:rPr>
              <w:rFonts w:asciiTheme="minorHAnsi" w:hAnsiTheme="minorHAnsi" w:cstheme="minorBidi"/>
              <w:noProof/>
              <w:color w:val="auto"/>
              <w:kern w:val="2"/>
              <w:sz w:val="21"/>
              <w:lang w:val="en-US"/>
            </w:rPr>
          </w:pPr>
          <w:hyperlink w:anchor="_Toc88741598" w:history="1">
            <w:r w:rsidR="00B3288C" w:rsidRPr="00E213E2">
              <w:rPr>
                <w:rStyle w:val="a7"/>
                <w:rFonts w:cs="ＭＳ ゴシック"/>
                <w:noProof/>
              </w:rPr>
              <w:t>７.改訂履歴</w:t>
            </w:r>
            <w:r w:rsidR="00B3288C">
              <w:rPr>
                <w:noProof/>
                <w:webHidden/>
              </w:rPr>
              <w:tab/>
            </w:r>
            <w:r w:rsidR="00B3288C">
              <w:rPr>
                <w:noProof/>
                <w:webHidden/>
              </w:rPr>
              <w:fldChar w:fldCharType="begin"/>
            </w:r>
            <w:r w:rsidR="00B3288C">
              <w:rPr>
                <w:noProof/>
                <w:webHidden/>
              </w:rPr>
              <w:instrText xml:space="preserve"> PAGEREF _Toc88741598 \h </w:instrText>
            </w:r>
            <w:r w:rsidR="00B3288C">
              <w:rPr>
                <w:noProof/>
                <w:webHidden/>
              </w:rPr>
            </w:r>
            <w:r w:rsidR="00B3288C">
              <w:rPr>
                <w:noProof/>
                <w:webHidden/>
              </w:rPr>
              <w:fldChar w:fldCharType="separate"/>
            </w:r>
            <w:r w:rsidR="00B3288C">
              <w:rPr>
                <w:noProof/>
                <w:webHidden/>
              </w:rPr>
              <w:t>46</w:t>
            </w:r>
            <w:r w:rsidR="00B3288C">
              <w:rPr>
                <w:noProof/>
                <w:webHidden/>
              </w:rPr>
              <w:fldChar w:fldCharType="end"/>
            </w:r>
          </w:hyperlink>
        </w:p>
        <w:p w14:paraId="3CF2D8B6" w14:textId="600FDD3B" w:rsidR="00CD2517" w:rsidRPr="0073249E" w:rsidRDefault="00CD2517" w:rsidP="3FC0AC72">
          <w:pPr>
            <w:rPr>
              <w:rFonts w:asciiTheme="minorHAnsi" w:hAnsiTheme="minorHAnsi"/>
            </w:rPr>
          </w:pPr>
          <w:r w:rsidRPr="3FC0AC72">
            <w:rPr>
              <w:rFonts w:asciiTheme="minorHAnsi" w:hAnsiTheme="minorHAnsi"/>
              <w:b/>
              <w:bCs/>
              <w:lang w:val="ja-JP"/>
            </w:rPr>
            <w:fldChar w:fldCharType="end"/>
          </w:r>
        </w:p>
      </w:sdtContent>
    </w:sdt>
    <w:p w14:paraId="0FB78278" w14:textId="77777777" w:rsidR="004C365A" w:rsidRPr="0073249E" w:rsidRDefault="004C365A">
      <w:pPr>
        <w:rPr>
          <w:rFonts w:asciiTheme="minorHAnsi" w:eastAsiaTheme="minorHAnsi" w:hAnsiTheme="minorHAnsi"/>
        </w:rPr>
      </w:pPr>
    </w:p>
    <w:p w14:paraId="1FC39945" w14:textId="77777777" w:rsidR="004C365A" w:rsidRPr="0073249E" w:rsidRDefault="004C365A">
      <w:pPr>
        <w:rPr>
          <w:rFonts w:asciiTheme="minorHAnsi" w:eastAsiaTheme="minorHAnsi" w:hAnsiTheme="minorHAnsi"/>
        </w:rPr>
      </w:pPr>
    </w:p>
    <w:p w14:paraId="0562CB0E" w14:textId="77777777" w:rsidR="004C365A" w:rsidRPr="0073249E" w:rsidRDefault="00CD2517">
      <w:pPr>
        <w:rPr>
          <w:rFonts w:asciiTheme="minorHAnsi" w:eastAsiaTheme="minorHAnsi" w:hAnsiTheme="minorHAnsi"/>
        </w:rPr>
      </w:pPr>
      <w:r w:rsidRPr="0073249E">
        <w:rPr>
          <w:rFonts w:asciiTheme="minorHAnsi" w:eastAsiaTheme="minorHAnsi" w:hAnsiTheme="minorHAnsi"/>
        </w:rPr>
        <w:br w:type="page"/>
      </w:r>
    </w:p>
    <w:p w14:paraId="5808A2A0" w14:textId="77777777" w:rsidR="004C365A" w:rsidRPr="0073249E" w:rsidRDefault="00CD2517">
      <w:pPr>
        <w:pStyle w:val="1"/>
        <w:rPr>
          <w:rFonts w:asciiTheme="minorHAnsi" w:eastAsiaTheme="minorHAnsi" w:hAnsiTheme="minorHAnsi"/>
        </w:rPr>
      </w:pPr>
      <w:bookmarkStart w:id="3" w:name="_e6dm586e5b6y" w:colFirst="0" w:colLast="0"/>
      <w:bookmarkStart w:id="4" w:name="_Toc88741557"/>
      <w:bookmarkEnd w:id="3"/>
      <w:r w:rsidRPr="0073249E">
        <w:rPr>
          <w:rFonts w:asciiTheme="minorHAnsi" w:eastAsiaTheme="minorHAnsi" w:hAnsiTheme="minorHAnsi" w:cs="Arial Unicode MS"/>
        </w:rPr>
        <w:lastRenderedPageBreak/>
        <w:t>1.【概要】</w:t>
      </w:r>
      <w:bookmarkEnd w:id="4"/>
    </w:p>
    <w:p w14:paraId="0115E27A"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このカートリッジは、Commerce CloudストアがPaidy決済を使用できるようにします。</w:t>
      </w:r>
    </w:p>
    <w:p w14:paraId="23C5C75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開発者はこの文書の指示に従って、カートリッジをインストールしてオンラインストアに設定する必要があります。</w:t>
      </w:r>
    </w:p>
    <w:p w14:paraId="19D2AAEA"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PaidyはテストAPIキーを使用してテスト決済を作成することが出来る為、本番環境に切り替える前に設定をテストすることができます。テストに必要な情報の登録については</w:t>
      </w:r>
      <w:r w:rsidR="00075E26">
        <w:rPr>
          <w:rFonts w:asciiTheme="minorHAnsi" w:eastAsiaTheme="minorHAnsi" w:hAnsiTheme="minorHAnsi" w:cs="Arial Unicode MS" w:hint="eastAsia"/>
        </w:rPr>
        <w:t>「</w:t>
      </w:r>
      <w:r w:rsidR="0007048D" w:rsidRPr="0073249E">
        <w:rPr>
          <w:rStyle w:val="a7"/>
          <w:rFonts w:asciiTheme="minorHAnsi" w:eastAsiaTheme="minorHAnsi" w:hAnsiTheme="minorHAnsi" w:cs="Arial Unicode MS" w:hint="eastAsia"/>
        </w:rPr>
        <w:t>4-1.テスト</w:t>
      </w:r>
      <w:r w:rsidR="00407892" w:rsidRPr="0073249E">
        <w:rPr>
          <w:rStyle w:val="a7"/>
          <w:rFonts w:asciiTheme="minorHAnsi" w:eastAsiaTheme="minorHAnsi" w:hAnsiTheme="minorHAnsi" w:cs="Arial Unicode MS" w:hint="eastAsia"/>
        </w:rPr>
        <w:t>を開始する前に</w:t>
      </w:r>
      <w:r w:rsidR="00075E26">
        <w:rPr>
          <w:rStyle w:val="a7"/>
          <w:rFonts w:asciiTheme="minorHAnsi" w:eastAsiaTheme="minorHAnsi" w:hAnsiTheme="minorHAnsi" w:cs="Arial Unicode MS" w:hint="eastAsia"/>
        </w:rPr>
        <w:t>」</w:t>
      </w:r>
      <w:r w:rsidRPr="0073249E">
        <w:rPr>
          <w:rFonts w:asciiTheme="minorHAnsi" w:eastAsiaTheme="minorHAnsi" w:hAnsiTheme="minorHAnsi" w:cs="Arial Unicode MS"/>
        </w:rPr>
        <w:t>の項を参照ください。</w:t>
      </w:r>
    </w:p>
    <w:p w14:paraId="34CE0A41" w14:textId="77777777" w:rsidR="004C365A" w:rsidRPr="0073249E" w:rsidRDefault="004C365A">
      <w:pPr>
        <w:rPr>
          <w:rFonts w:asciiTheme="minorHAnsi" w:eastAsiaTheme="minorHAnsi" w:hAnsiTheme="minorHAnsi"/>
        </w:rPr>
      </w:pPr>
    </w:p>
    <w:p w14:paraId="31A3C11B" w14:textId="263B6781" w:rsidR="00075E26" w:rsidRPr="0073249E" w:rsidRDefault="00075E26" w:rsidP="00075E26">
      <w:pPr>
        <w:rPr>
          <w:rFonts w:asciiTheme="minorHAnsi" w:eastAsiaTheme="minorHAnsi" w:hAnsiTheme="minorHAnsi"/>
        </w:rPr>
      </w:pPr>
      <w:r w:rsidRPr="0073249E">
        <w:rPr>
          <w:rFonts w:asciiTheme="minorHAnsi" w:eastAsiaTheme="minorHAnsi" w:hAnsiTheme="minorHAnsi" w:cs="Arial Unicode MS"/>
        </w:rPr>
        <w:t>Paidy決済を使用するためには</w:t>
      </w:r>
      <w:r w:rsidR="008B6D3A">
        <w:rPr>
          <w:rFonts w:asciiTheme="minorHAnsi" w:eastAsiaTheme="minorHAnsi" w:hAnsiTheme="minorHAnsi" w:cs="Arial Unicode MS" w:hint="eastAsia"/>
        </w:rPr>
        <w:t>2</w:t>
      </w:r>
      <w:r w:rsidRPr="0073249E">
        <w:rPr>
          <w:rFonts w:asciiTheme="minorHAnsi" w:eastAsiaTheme="minorHAnsi" w:hAnsiTheme="minorHAnsi" w:cs="Arial Unicode MS"/>
        </w:rPr>
        <w:t>種類のカートリッジを導入する必要があります。</w:t>
      </w:r>
    </w:p>
    <w:p w14:paraId="5BDA7E8E" w14:textId="07AEE5AA" w:rsidR="00075E26" w:rsidRPr="0073249E" w:rsidRDefault="00075E26" w:rsidP="00075E26">
      <w:pPr>
        <w:rPr>
          <w:rFonts w:asciiTheme="minorHAnsi" w:eastAsiaTheme="minorHAnsi" w:hAnsiTheme="minorHAnsi"/>
        </w:rPr>
      </w:pPr>
      <w:r w:rsidRPr="0073249E">
        <w:rPr>
          <w:rFonts w:asciiTheme="minorHAnsi" w:eastAsiaTheme="minorHAnsi" w:hAnsiTheme="minorHAnsi" w:cs="Arial Unicode MS" w:hint="eastAsia"/>
        </w:rPr>
        <w:t>・</w:t>
      </w:r>
      <w:r w:rsidRPr="0073249E">
        <w:rPr>
          <w:rFonts w:asciiTheme="minorHAnsi" w:eastAsiaTheme="minorHAnsi" w:hAnsiTheme="minorHAnsi" w:cs="Arial Unicode MS"/>
        </w:rPr>
        <w:t>「int_paidy」はストア上でPaidy決済を可能に</w:t>
      </w:r>
      <w:r>
        <w:rPr>
          <w:rFonts w:asciiTheme="minorHAnsi" w:eastAsiaTheme="minorHAnsi" w:hAnsiTheme="minorHAnsi" w:cs="Arial Unicode MS" w:hint="eastAsia"/>
        </w:rPr>
        <w:t>するCoreカートリッジです</w:t>
      </w:r>
      <w:r w:rsidRPr="0073249E">
        <w:rPr>
          <w:rFonts w:asciiTheme="minorHAnsi" w:eastAsiaTheme="minorHAnsi" w:hAnsiTheme="minorHAnsi" w:cs="Arial Unicode MS"/>
        </w:rPr>
        <w:t>。</w:t>
      </w:r>
    </w:p>
    <w:p w14:paraId="2FA6D58D" w14:textId="77777777" w:rsidR="00075E26" w:rsidRPr="0073249E" w:rsidRDefault="00075E26" w:rsidP="00075E26">
      <w:pPr>
        <w:rPr>
          <w:rFonts w:asciiTheme="minorHAnsi" w:eastAsiaTheme="minorHAnsi" w:hAnsiTheme="minorHAnsi"/>
        </w:rPr>
      </w:pPr>
      <w:r>
        <w:rPr>
          <w:rFonts w:asciiTheme="minorHAnsi" w:eastAsiaTheme="minorHAnsi" w:hAnsiTheme="minorHAnsi" w:hint="eastAsia"/>
        </w:rPr>
        <w:t>・</w:t>
      </w:r>
      <w:r w:rsidRPr="0073249E">
        <w:rPr>
          <w:rFonts w:asciiTheme="minorHAnsi" w:eastAsiaTheme="minorHAnsi" w:hAnsiTheme="minorHAnsi" w:cs="Arial Unicode MS"/>
        </w:rPr>
        <w:t>「int_paidy</w:t>
      </w:r>
      <w:r>
        <w:rPr>
          <w:rFonts w:asciiTheme="minorHAnsi" w:eastAsiaTheme="minorHAnsi" w:hAnsiTheme="minorHAnsi" w:cs="Arial Unicode MS" w:hint="eastAsia"/>
        </w:rPr>
        <w:t>_controllers</w:t>
      </w:r>
      <w:r w:rsidRPr="0073249E">
        <w:rPr>
          <w:rFonts w:asciiTheme="minorHAnsi" w:eastAsiaTheme="minorHAnsi" w:hAnsiTheme="minorHAnsi" w:cs="Arial Unicode MS"/>
        </w:rPr>
        <w:t>」は</w:t>
      </w:r>
      <w:r>
        <w:rPr>
          <w:rFonts w:asciiTheme="minorHAnsi" w:eastAsiaTheme="minorHAnsi" w:hAnsiTheme="minorHAnsi" w:cs="Arial Unicode MS" w:hint="eastAsia"/>
        </w:rPr>
        <w:t>JSController</w:t>
      </w:r>
      <w:r w:rsidR="00DC3945">
        <w:rPr>
          <w:rFonts w:asciiTheme="minorHAnsi" w:eastAsiaTheme="minorHAnsi" w:hAnsiTheme="minorHAnsi" w:cs="Arial Unicode MS" w:hint="eastAsia"/>
        </w:rPr>
        <w:t>サイト</w:t>
      </w:r>
      <w:r w:rsidRPr="0073249E">
        <w:rPr>
          <w:rFonts w:asciiTheme="minorHAnsi" w:eastAsiaTheme="minorHAnsi" w:hAnsiTheme="minorHAnsi" w:cs="Arial Unicode MS"/>
        </w:rPr>
        <w:t>上でPaidy決済</w:t>
      </w:r>
      <w:r>
        <w:rPr>
          <w:rFonts w:asciiTheme="minorHAnsi" w:eastAsiaTheme="minorHAnsi" w:hAnsiTheme="minorHAnsi" w:cs="Arial Unicode MS" w:hint="eastAsia"/>
        </w:rPr>
        <w:t>を可能にするカートリッジです。</w:t>
      </w:r>
    </w:p>
    <w:p w14:paraId="62EBF3C5" w14:textId="77777777" w:rsidR="004C365A" w:rsidRPr="0073249E" w:rsidRDefault="004C365A">
      <w:pPr>
        <w:rPr>
          <w:rFonts w:asciiTheme="minorHAnsi" w:eastAsiaTheme="minorHAnsi" w:hAnsiTheme="minorHAnsi"/>
        </w:rPr>
      </w:pPr>
    </w:p>
    <w:p w14:paraId="6D98A12B" w14:textId="77777777" w:rsidR="004C365A" w:rsidRPr="0073249E" w:rsidRDefault="00CD2517">
      <w:pPr>
        <w:rPr>
          <w:rFonts w:asciiTheme="minorHAnsi" w:eastAsiaTheme="minorHAnsi" w:hAnsiTheme="minorHAnsi"/>
        </w:rPr>
      </w:pPr>
      <w:r w:rsidRPr="0073249E">
        <w:rPr>
          <w:rFonts w:asciiTheme="minorHAnsi" w:eastAsiaTheme="minorHAnsi" w:hAnsiTheme="minorHAnsi"/>
        </w:rPr>
        <w:br w:type="page"/>
      </w:r>
    </w:p>
    <w:p w14:paraId="5E29918B" w14:textId="77777777" w:rsidR="004C365A" w:rsidRPr="0073249E" w:rsidRDefault="00CD2517">
      <w:pPr>
        <w:pStyle w:val="1"/>
        <w:rPr>
          <w:rFonts w:asciiTheme="minorHAnsi" w:eastAsiaTheme="minorHAnsi" w:hAnsiTheme="minorHAnsi"/>
        </w:rPr>
      </w:pPr>
      <w:bookmarkStart w:id="5" w:name="_rv9bmqqyc8t" w:colFirst="0" w:colLast="0"/>
      <w:bookmarkStart w:id="6" w:name="_Toc88741558"/>
      <w:bookmarkEnd w:id="5"/>
      <w:r w:rsidRPr="0073249E">
        <w:rPr>
          <w:rFonts w:asciiTheme="minorHAnsi" w:eastAsiaTheme="minorHAnsi" w:hAnsiTheme="minorHAnsi" w:cs="Arial Unicode MS"/>
        </w:rPr>
        <w:lastRenderedPageBreak/>
        <w:t>2.【コンポーネントの概要】</w:t>
      </w:r>
      <w:bookmarkEnd w:id="6"/>
    </w:p>
    <w:p w14:paraId="59A58D8E" w14:textId="77777777" w:rsidR="004C365A" w:rsidRPr="0073249E" w:rsidRDefault="00CD2517" w:rsidP="006B3316">
      <w:pPr>
        <w:pStyle w:val="2"/>
        <w:rPr>
          <w:rFonts w:asciiTheme="minorHAnsi" w:eastAsiaTheme="minorHAnsi" w:hAnsiTheme="minorHAnsi"/>
        </w:rPr>
      </w:pPr>
      <w:bookmarkStart w:id="7" w:name="_Toc88741559"/>
      <w:r w:rsidRPr="0073249E">
        <w:rPr>
          <w:rFonts w:asciiTheme="minorHAnsi" w:eastAsiaTheme="minorHAnsi" w:hAnsiTheme="minorHAnsi" w:cs="Arial Unicode MS"/>
        </w:rPr>
        <w:t>2-1</w:t>
      </w:r>
      <w:r w:rsidR="00CB4D06" w:rsidRPr="0073249E">
        <w:rPr>
          <w:rFonts w:asciiTheme="minorHAnsi" w:eastAsiaTheme="minorHAnsi" w:hAnsiTheme="minorHAnsi" w:cs="Arial Unicode MS"/>
        </w:rPr>
        <w:t>.</w:t>
      </w:r>
      <w:r w:rsidR="009E5C78" w:rsidRPr="0073249E">
        <w:rPr>
          <w:rFonts w:asciiTheme="minorHAnsi" w:eastAsiaTheme="minorHAnsi" w:hAnsiTheme="minorHAnsi" w:cs="Arial Unicode MS"/>
        </w:rPr>
        <w:t xml:space="preserve"> </w:t>
      </w:r>
      <w:r w:rsidRPr="0073249E">
        <w:rPr>
          <w:rFonts w:asciiTheme="minorHAnsi" w:eastAsiaTheme="minorHAnsi" w:hAnsiTheme="minorHAnsi" w:cs="Arial Unicode MS"/>
        </w:rPr>
        <w:t>機能概要</w:t>
      </w:r>
      <w:bookmarkEnd w:id="7"/>
    </w:p>
    <w:p w14:paraId="7CDF4FA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Paidyにおける処理のフローについては以下の図のようになります。</w:t>
      </w:r>
    </w:p>
    <w:p w14:paraId="08FF9BAE" w14:textId="137070A5"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Paidyカートリッジでは、このフローの内、</w:t>
      </w:r>
      <w:r w:rsidR="00FD18DE" w:rsidRPr="00D75454">
        <w:rPr>
          <w:rFonts w:asciiTheme="minorHAnsi" w:eastAsiaTheme="minorHAnsi" w:hAnsiTheme="minorHAnsi" w:cs="Arial Unicode MS" w:hint="eastAsia"/>
        </w:rPr>
        <w:t>①〜⑥</w:t>
      </w:r>
      <w:r w:rsidRPr="0073249E">
        <w:rPr>
          <w:rFonts w:asciiTheme="minorHAnsi" w:eastAsiaTheme="minorHAnsi" w:hAnsiTheme="minorHAnsi" w:cs="Arial Unicode MS"/>
        </w:rPr>
        <w:t>について対応をしています。</w:t>
      </w:r>
    </w:p>
    <w:p w14:paraId="5C59E3F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⑥ではPaidyとの認証の結果をサイト側へ保存します。</w:t>
      </w:r>
    </w:p>
    <w:p w14:paraId="2946DB82" w14:textId="77777777" w:rsidR="004C365A" w:rsidRPr="0073249E" w:rsidRDefault="004C365A">
      <w:pPr>
        <w:rPr>
          <w:rFonts w:asciiTheme="minorHAnsi" w:eastAsiaTheme="minorHAnsi" w:hAnsiTheme="minorHAnsi"/>
        </w:rPr>
      </w:pPr>
    </w:p>
    <w:p w14:paraId="5997CC1D" w14:textId="1266250C" w:rsidR="004C365A" w:rsidRPr="0073249E" w:rsidRDefault="00CD2517">
      <w:pPr>
        <w:rPr>
          <w:rFonts w:asciiTheme="minorHAnsi" w:eastAsiaTheme="minorHAnsi" w:hAnsiTheme="minorHAnsi"/>
        </w:rPr>
      </w:pPr>
      <w:del w:id="8" w:author="Kameda Kentaro" w:date="2022-10-31T19:20:00Z">
        <w:r w:rsidRPr="0073249E" w:rsidDel="009630CA">
          <w:rPr>
            <w:rFonts w:asciiTheme="minorHAnsi" w:eastAsiaTheme="minorHAnsi" w:hAnsiTheme="minorHAnsi"/>
            <w:noProof/>
            <w:lang w:val="en-US"/>
          </w:rPr>
          <w:drawing>
            <wp:inline distT="114300" distB="114300" distL="114300" distR="114300" wp14:anchorId="4D4978F3" wp14:editId="4FC714AA">
              <wp:extent cx="5562600" cy="2943225"/>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562600" cy="2943225"/>
                      </a:xfrm>
                      <a:prstGeom prst="rect">
                        <a:avLst/>
                      </a:prstGeom>
                      <a:ln/>
                    </pic:spPr>
                  </pic:pic>
                </a:graphicData>
              </a:graphic>
            </wp:inline>
          </w:drawing>
        </w:r>
      </w:del>
      <w:ins w:id="9" w:author="Kameda Kentaro" w:date="2022-10-31T19:20:00Z">
        <w:r w:rsidR="009630CA">
          <w:rPr>
            <w:noProof/>
          </w:rPr>
          <w:drawing>
            <wp:inline distT="0" distB="0" distL="0" distR="0" wp14:anchorId="73A7ECF0" wp14:editId="2D3B41E6">
              <wp:extent cx="5172075" cy="2978728"/>
              <wp:effectExtent l="0" t="0" r="0" b="0"/>
              <wp:docPr id="14" name="図 1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自動的に生成された説明"/>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81132" cy="2983944"/>
                      </a:xfrm>
                      <a:prstGeom prst="rect">
                        <a:avLst/>
                      </a:prstGeom>
                      <a:noFill/>
                      <a:ln>
                        <a:noFill/>
                      </a:ln>
                    </pic:spPr>
                  </pic:pic>
                </a:graphicData>
              </a:graphic>
            </wp:inline>
          </w:drawing>
        </w:r>
      </w:ins>
    </w:p>
    <w:p w14:paraId="110FFD37" w14:textId="77777777" w:rsidR="004C365A" w:rsidRPr="0073249E" w:rsidRDefault="004C365A">
      <w:pPr>
        <w:rPr>
          <w:rFonts w:asciiTheme="minorHAnsi" w:eastAsiaTheme="minorHAnsi" w:hAnsiTheme="minorHAnsi"/>
        </w:rPr>
      </w:pPr>
    </w:p>
    <w:p w14:paraId="6B699379" w14:textId="77777777" w:rsidR="004C365A" w:rsidRPr="0073249E" w:rsidRDefault="004C365A">
      <w:pPr>
        <w:rPr>
          <w:rFonts w:asciiTheme="minorHAnsi" w:eastAsiaTheme="minorHAnsi" w:hAnsiTheme="minorHAnsi"/>
        </w:rPr>
      </w:pPr>
    </w:p>
    <w:p w14:paraId="3FE9F23F" w14:textId="77777777" w:rsidR="004C365A" w:rsidRPr="0073249E" w:rsidRDefault="004C365A">
      <w:pPr>
        <w:rPr>
          <w:rFonts w:asciiTheme="minorHAnsi" w:eastAsiaTheme="minorHAnsi" w:hAnsiTheme="minorHAnsi"/>
        </w:rPr>
      </w:pPr>
    </w:p>
    <w:p w14:paraId="4A48F110" w14:textId="77777777" w:rsidR="004C365A" w:rsidRPr="0073249E" w:rsidRDefault="00CD2517" w:rsidP="006B3316">
      <w:pPr>
        <w:pStyle w:val="2"/>
        <w:rPr>
          <w:rFonts w:asciiTheme="minorHAnsi" w:eastAsiaTheme="minorHAnsi" w:hAnsiTheme="minorHAnsi"/>
        </w:rPr>
      </w:pPr>
      <w:bookmarkStart w:id="10" w:name="_Toc88741560"/>
      <w:r w:rsidRPr="0073249E">
        <w:rPr>
          <w:rFonts w:asciiTheme="minorHAnsi" w:eastAsiaTheme="minorHAnsi" w:hAnsiTheme="minorHAnsi" w:cs="Arial Unicode MS"/>
        </w:rPr>
        <w:t>2-2. 制限、制約</w:t>
      </w:r>
      <w:bookmarkEnd w:id="10"/>
    </w:p>
    <w:p w14:paraId="2D66BE8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・決済については「作成」処理のみを実装しており、「Capture」、「Refund」、「アップデート」、「Close」については加盟店様側で実装頂く必要があります。</w:t>
      </w:r>
    </w:p>
    <w:p w14:paraId="1F72F646" w14:textId="77777777" w:rsidR="004C365A" w:rsidRPr="0073249E" w:rsidRDefault="004C365A">
      <w:pPr>
        <w:rPr>
          <w:rFonts w:asciiTheme="minorHAnsi" w:eastAsiaTheme="minorHAnsi" w:hAnsiTheme="minorHAnsi"/>
        </w:rPr>
      </w:pPr>
    </w:p>
    <w:p w14:paraId="6A4C021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・定期決済についてはコマースクラウドでは初回のみ「作成」の処理を実装しております。</w:t>
      </w:r>
    </w:p>
    <w:p w14:paraId="5D7F6DC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２回目以降の決済については加盟店様側で作成頂く必要がありますが、</w:t>
      </w:r>
    </w:p>
    <w:p w14:paraId="3D5D632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決済処理についてはPaidyカートリッジ内</w:t>
      </w:r>
      <w:r w:rsidR="00075E26">
        <w:rPr>
          <w:rFonts w:asciiTheme="minorHAnsi" w:eastAsiaTheme="minorHAnsi" w:hAnsiTheme="minorHAnsi" w:cs="Arial Unicode MS" w:hint="eastAsia"/>
        </w:rPr>
        <w:t>に用意された関数を実行することで</w:t>
      </w:r>
      <w:r w:rsidRPr="0073249E">
        <w:rPr>
          <w:rFonts w:asciiTheme="minorHAnsi" w:eastAsiaTheme="minorHAnsi" w:hAnsiTheme="minorHAnsi" w:cs="Arial Unicode MS"/>
        </w:rPr>
        <w:t>実現可能となります。</w:t>
      </w:r>
    </w:p>
    <w:p w14:paraId="08CE6F91" w14:textId="77777777" w:rsidR="004C365A" w:rsidRPr="0073249E" w:rsidRDefault="004C365A">
      <w:pPr>
        <w:rPr>
          <w:rFonts w:asciiTheme="minorHAnsi" w:eastAsiaTheme="minorHAnsi" w:hAnsiTheme="minorHAnsi"/>
        </w:rPr>
      </w:pPr>
    </w:p>
    <w:p w14:paraId="64B1AED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lastRenderedPageBreak/>
        <w:t>・定期決済はログイン時のみ決済が可能な実装としております。</w:t>
      </w:r>
    </w:p>
    <w:p w14:paraId="61CDCEAD" w14:textId="77777777" w:rsidR="00075E26" w:rsidRDefault="00075E26" w:rsidP="00075E26">
      <w:pPr>
        <w:rPr>
          <w:rFonts w:asciiTheme="minorHAnsi" w:eastAsiaTheme="minorHAnsi" w:hAnsiTheme="minorHAnsi"/>
        </w:rPr>
      </w:pPr>
    </w:p>
    <w:p w14:paraId="4DC322A6" w14:textId="77777777" w:rsidR="00075E26" w:rsidRDefault="00075E26" w:rsidP="00075E26">
      <w:pPr>
        <w:rPr>
          <w:rFonts w:asciiTheme="minorHAnsi" w:eastAsiaTheme="minorHAnsi" w:hAnsiTheme="minorHAnsi"/>
        </w:rPr>
      </w:pPr>
      <w:r>
        <w:rPr>
          <w:rFonts w:asciiTheme="minorHAnsi" w:eastAsiaTheme="minorHAnsi" w:hAnsiTheme="minorHAnsi" w:hint="eastAsia"/>
        </w:rPr>
        <w:t>・Webhookの通知と受取確認はOMS側で対応頂き、決済の処理結果を正しく受け取れていないSFCC側の注文ステータスを出荷可能とするか、もしくはPaidy側の決済をキャンセル頂く必要があります。</w:t>
      </w:r>
      <w:r w:rsidR="00625154" w:rsidRPr="00625154">
        <w:rPr>
          <w:rFonts w:asciiTheme="minorHAnsi" w:eastAsiaTheme="minorHAnsi" w:hAnsiTheme="minorHAnsi" w:hint="eastAsia"/>
        </w:rPr>
        <w:t>詳細は、</w:t>
      </w:r>
      <w:hyperlink w:anchor="_5.運用案" w:history="1">
        <w:r w:rsidR="00625154" w:rsidRPr="00625154">
          <w:rPr>
            <w:rStyle w:val="a7"/>
            <w:rFonts w:asciiTheme="minorHAnsi" w:eastAsiaTheme="minorHAnsi" w:hAnsiTheme="minorHAnsi" w:hint="eastAsia"/>
          </w:rPr>
          <w:t>5.</w:t>
        </w:r>
        <w:r w:rsidR="00970505">
          <w:rPr>
            <w:rStyle w:val="a7"/>
            <w:rFonts w:asciiTheme="minorHAnsi" w:eastAsiaTheme="minorHAnsi" w:hAnsiTheme="minorHAnsi" w:hint="eastAsia"/>
          </w:rPr>
          <w:t xml:space="preserve"> Webhook</w:t>
        </w:r>
        <w:r w:rsidR="00625154" w:rsidRPr="00625154">
          <w:rPr>
            <w:rStyle w:val="a7"/>
            <w:rFonts w:asciiTheme="minorHAnsi" w:eastAsiaTheme="minorHAnsi" w:hAnsiTheme="minorHAnsi" w:hint="eastAsia"/>
          </w:rPr>
          <w:t>運用案</w:t>
        </w:r>
      </w:hyperlink>
      <w:r w:rsidR="00625154" w:rsidRPr="00625154">
        <w:rPr>
          <w:rFonts w:asciiTheme="minorHAnsi" w:eastAsiaTheme="minorHAnsi" w:hAnsiTheme="minorHAnsi" w:hint="eastAsia"/>
        </w:rPr>
        <w:t>をご参照ください。</w:t>
      </w:r>
    </w:p>
    <w:p w14:paraId="6BB9E253" w14:textId="77777777" w:rsidR="00051AB1" w:rsidRDefault="00051AB1">
      <w:pPr>
        <w:rPr>
          <w:rFonts w:asciiTheme="minorHAnsi" w:eastAsiaTheme="minorHAnsi" w:hAnsiTheme="minorHAnsi"/>
        </w:rPr>
      </w:pPr>
    </w:p>
    <w:p w14:paraId="48736C7E" w14:textId="77777777" w:rsidR="004C365A" w:rsidRPr="0073249E" w:rsidRDefault="00051AB1">
      <w:pPr>
        <w:rPr>
          <w:rFonts w:asciiTheme="minorHAnsi" w:eastAsiaTheme="minorHAnsi" w:hAnsiTheme="minorHAnsi"/>
        </w:rPr>
      </w:pPr>
      <w:r>
        <w:rPr>
          <w:rFonts w:asciiTheme="minorHAnsi" w:eastAsiaTheme="minorHAnsi" w:hAnsiTheme="minorHAnsi" w:hint="eastAsia"/>
        </w:rPr>
        <w:t>・</w:t>
      </w:r>
      <w:r w:rsidR="00C26D32">
        <w:rPr>
          <w:rFonts w:asciiTheme="minorHAnsi" w:eastAsiaTheme="minorHAnsi" w:hAnsiTheme="minorHAnsi" w:hint="eastAsia"/>
        </w:rPr>
        <w:t>このカートリッジは</w:t>
      </w:r>
      <w:r w:rsidRPr="00051AB1">
        <w:rPr>
          <w:rFonts w:asciiTheme="minorHAnsi" w:eastAsiaTheme="minorHAnsi" w:hAnsiTheme="minorHAnsi" w:hint="eastAsia"/>
        </w:rPr>
        <w:t>日本</w:t>
      </w:r>
      <w:r w:rsidR="00C26D32">
        <w:rPr>
          <w:rFonts w:asciiTheme="minorHAnsi" w:eastAsiaTheme="minorHAnsi" w:hAnsiTheme="minorHAnsi" w:hint="eastAsia"/>
        </w:rPr>
        <w:t>語サイト</w:t>
      </w:r>
      <w:r w:rsidRPr="00051AB1">
        <w:rPr>
          <w:rFonts w:asciiTheme="minorHAnsi" w:eastAsiaTheme="minorHAnsi" w:hAnsiTheme="minorHAnsi" w:hint="eastAsia"/>
        </w:rPr>
        <w:t>でのみ使用できます</w:t>
      </w:r>
      <w:r w:rsidR="00C26D32">
        <w:rPr>
          <w:rFonts w:asciiTheme="minorHAnsi" w:eastAsiaTheme="minorHAnsi" w:hAnsiTheme="minorHAnsi" w:hint="eastAsia"/>
        </w:rPr>
        <w:t>。</w:t>
      </w:r>
      <w:r w:rsidRPr="00051AB1">
        <w:rPr>
          <w:rFonts w:asciiTheme="minorHAnsi" w:eastAsiaTheme="minorHAnsi" w:hAnsiTheme="minorHAnsi" w:hint="eastAsia"/>
        </w:rPr>
        <w:t>（</w:t>
      </w:r>
      <w:r w:rsidR="00C26D32">
        <w:rPr>
          <w:rFonts w:asciiTheme="minorHAnsi" w:eastAsiaTheme="minorHAnsi" w:hAnsiTheme="minorHAnsi" w:hint="eastAsia"/>
        </w:rPr>
        <w:t>言語</w:t>
      </w:r>
      <w:r w:rsidRPr="00051AB1">
        <w:rPr>
          <w:rFonts w:asciiTheme="minorHAnsi" w:eastAsiaTheme="minorHAnsi" w:hAnsiTheme="minorHAnsi" w:hint="eastAsia"/>
        </w:rPr>
        <w:t>=日本語、通貨=日本円）</w:t>
      </w:r>
    </w:p>
    <w:p w14:paraId="2CD00362" w14:textId="77777777" w:rsidR="004C365A" w:rsidRPr="0073249E" w:rsidRDefault="00CD2517" w:rsidP="006B3316">
      <w:pPr>
        <w:pStyle w:val="2"/>
        <w:rPr>
          <w:rFonts w:asciiTheme="minorHAnsi" w:eastAsiaTheme="minorHAnsi" w:hAnsiTheme="minorHAnsi"/>
        </w:rPr>
      </w:pPr>
      <w:bookmarkStart w:id="11" w:name="_Toc88741561"/>
      <w:r w:rsidRPr="0073249E">
        <w:rPr>
          <w:rFonts w:asciiTheme="minorHAnsi" w:eastAsiaTheme="minorHAnsi" w:hAnsiTheme="minorHAnsi" w:cs="Arial Unicode MS"/>
        </w:rPr>
        <w:t>2-3</w:t>
      </w:r>
      <w:r w:rsidR="008C50A0" w:rsidRPr="0073249E">
        <w:rPr>
          <w:rFonts w:asciiTheme="minorHAnsi" w:eastAsiaTheme="minorHAnsi" w:hAnsiTheme="minorHAnsi" w:cs="Arial Unicode MS"/>
        </w:rPr>
        <w:t>.</w:t>
      </w:r>
      <w:r w:rsidR="005035C1">
        <w:rPr>
          <w:rFonts w:asciiTheme="minorHAnsi" w:eastAsiaTheme="minorHAnsi" w:hAnsiTheme="minorHAnsi" w:cs="Arial Unicode MS" w:hint="eastAsia"/>
        </w:rPr>
        <w:t xml:space="preserve"> </w:t>
      </w:r>
      <w:r w:rsidRPr="0073249E">
        <w:rPr>
          <w:rFonts w:asciiTheme="minorHAnsi" w:eastAsiaTheme="minorHAnsi" w:hAnsiTheme="minorHAnsi" w:cs="Arial Unicode MS"/>
        </w:rPr>
        <w:t>ユースケース</w:t>
      </w:r>
      <w:bookmarkEnd w:id="11"/>
    </w:p>
    <w:p w14:paraId="2F06741A" w14:textId="77777777" w:rsidR="004C365A" w:rsidRPr="0073249E" w:rsidRDefault="008303EC" w:rsidP="002F1201">
      <w:pPr>
        <w:pStyle w:val="3"/>
        <w:rPr>
          <w:rFonts w:asciiTheme="minorHAnsi" w:eastAsiaTheme="minorHAnsi" w:hAnsiTheme="minorHAnsi" w:cs="Arial Unicode MS"/>
        </w:rPr>
      </w:pPr>
      <w:bookmarkStart w:id="12" w:name="_Toc88741562"/>
      <w:r w:rsidRPr="0073249E">
        <w:rPr>
          <w:rFonts w:asciiTheme="minorHAnsi" w:eastAsiaTheme="minorHAnsi" w:hAnsiTheme="minorHAnsi" w:cs="Arial Unicode MS"/>
          <w:color w:val="000000"/>
        </w:rPr>
        <w:t xml:space="preserve">2-3-1. </w:t>
      </w:r>
      <w:r w:rsidR="00CD2517" w:rsidRPr="0073249E">
        <w:rPr>
          <w:rFonts w:asciiTheme="minorHAnsi" w:eastAsiaTheme="minorHAnsi" w:hAnsiTheme="minorHAnsi" w:cs="ＭＳ ゴシック"/>
          <w:color w:val="000000"/>
        </w:rPr>
        <w:t>通常決済</w:t>
      </w:r>
      <w:bookmarkEnd w:id="12"/>
    </w:p>
    <w:p w14:paraId="3277A3EE"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サイト内で商品の購入を決定するボタンを押下したタイミングでPaidy Checkoutが立ち上がります。</w:t>
      </w:r>
    </w:p>
    <w:p w14:paraId="539E15C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コンシューマーは、必要な情報を入力してPaidy決済を行います。</w:t>
      </w:r>
    </w:p>
    <w:p w14:paraId="4AEAC8C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決済が正常に完了した場合、商品購入完了画面へと遷移します。</w:t>
      </w:r>
    </w:p>
    <w:p w14:paraId="23DE523C" w14:textId="77777777" w:rsidR="004C365A" w:rsidRPr="0073249E" w:rsidRDefault="004C365A">
      <w:pPr>
        <w:rPr>
          <w:rFonts w:asciiTheme="minorHAnsi" w:eastAsiaTheme="minorHAnsi" w:hAnsiTheme="minorHAnsi"/>
        </w:rPr>
      </w:pPr>
    </w:p>
    <w:p w14:paraId="22633F1A" w14:textId="77777777" w:rsidR="00302FC5" w:rsidRPr="0073249E" w:rsidRDefault="00302FC5">
      <w:pPr>
        <w:rPr>
          <w:rFonts w:asciiTheme="minorHAnsi" w:eastAsiaTheme="minorHAnsi" w:hAnsiTheme="minorHAnsi"/>
        </w:rPr>
      </w:pPr>
      <w:r w:rsidRPr="0073249E">
        <w:rPr>
          <w:rFonts w:asciiTheme="minorHAnsi" w:eastAsiaTheme="minorHAnsi" w:hAnsiTheme="minorHAnsi" w:hint="eastAsia"/>
        </w:rPr>
        <w:t>・決済の流れ</w:t>
      </w:r>
    </w:p>
    <w:p w14:paraId="52E56223" w14:textId="3F56C261" w:rsidR="00D9520F" w:rsidRPr="00F73463" w:rsidRDefault="00C67BA9" w:rsidP="00F73463">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注文手続きの支払方法の選択でPaidy通常決済を選択し、注文の確定へ進みます。</w:t>
      </w:r>
    </w:p>
    <w:p w14:paraId="6C80BE02" w14:textId="0EE77829" w:rsidR="00F73463" w:rsidRPr="0073249E" w:rsidRDefault="00F73463" w:rsidP="002F1201">
      <w:pPr>
        <w:ind w:leftChars="100" w:left="220"/>
        <w:rPr>
          <w:rFonts w:asciiTheme="minorHAnsi" w:eastAsiaTheme="minorHAnsi" w:hAnsiTheme="minorHAnsi"/>
        </w:rPr>
      </w:pPr>
      <w:r w:rsidRPr="00F73463">
        <w:rPr>
          <w:rFonts w:asciiTheme="minorHAnsi" w:eastAsiaTheme="minorHAnsi" w:hAnsiTheme="minorHAnsi"/>
          <w:noProof/>
        </w:rPr>
        <w:drawing>
          <wp:inline distT="0" distB="0" distL="0" distR="0" wp14:anchorId="60F97CF5" wp14:editId="5E3BA875">
            <wp:extent cx="4902200" cy="1816100"/>
            <wp:effectExtent l="0" t="0" r="0" b="0"/>
            <wp:docPr id="3" name="図 3"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キスト, アプリケーション&#10;&#10;自動的に生成された説明"/>
                    <pic:cNvPicPr/>
                  </pic:nvPicPr>
                  <pic:blipFill>
                    <a:blip r:embed="rId14"/>
                    <a:stretch>
                      <a:fillRect/>
                    </a:stretch>
                  </pic:blipFill>
                  <pic:spPr>
                    <a:xfrm>
                      <a:off x="0" y="0"/>
                      <a:ext cx="4902200" cy="1816100"/>
                    </a:xfrm>
                    <a:prstGeom prst="rect">
                      <a:avLst/>
                    </a:prstGeom>
                  </pic:spPr>
                </pic:pic>
              </a:graphicData>
            </a:graphic>
          </wp:inline>
        </w:drawing>
      </w:r>
    </w:p>
    <w:p w14:paraId="424C0E58" w14:textId="77777777" w:rsidR="00C67BA9" w:rsidRPr="0073249E" w:rsidRDefault="00C67BA9"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t>Paidy Checkout</w:t>
      </w:r>
      <w:r w:rsidRPr="0073249E">
        <w:rPr>
          <w:rFonts w:asciiTheme="minorHAnsi" w:eastAsiaTheme="minorHAnsi" w:hAnsiTheme="minorHAnsi" w:cs="Arial Unicode MS" w:hint="eastAsia"/>
        </w:rPr>
        <w:t>がPOPUPで表示されます。</w:t>
      </w:r>
    </w:p>
    <w:p w14:paraId="4521B24C" w14:textId="773CF5F9" w:rsidR="00D07742" w:rsidRPr="00C22699" w:rsidRDefault="3403A21F">
      <w:pPr>
        <w:rPr>
          <w:ins w:id="13" w:author="Tomonori Nishioka" w:date="2022-11-16T14:43:00Z"/>
          <w:rFonts w:asciiTheme="minorHAnsi" w:hAnsiTheme="minorHAnsi"/>
          <w:lang w:val="en-US"/>
          <w:rPrChange w:id="14" w:author="Tomonori Nishioka" w:date="2022-11-16T14:47:00Z">
            <w:rPr>
              <w:ins w:id="15" w:author="Tomonori Nishioka" w:date="2022-11-16T14:43:00Z"/>
              <w:rFonts w:asciiTheme="minorHAnsi" w:hAnsiTheme="minorHAnsi"/>
            </w:rPr>
          </w:rPrChange>
        </w:rPr>
      </w:pPr>
      <w:r w:rsidRPr="207E852C">
        <w:rPr>
          <w:rFonts w:asciiTheme="minorHAnsi" w:hAnsiTheme="minorHAnsi"/>
        </w:rPr>
        <w:t xml:space="preserve">　</w:t>
      </w:r>
      <w:del w:id="16" w:author="Tomonori Nishioka" w:date="2022-11-16T14:43:00Z">
        <w:r w:rsidDel="00D07742">
          <w:rPr>
            <w:noProof/>
          </w:rPr>
          <w:drawing>
            <wp:inline distT="0" distB="0" distL="0" distR="0" wp14:anchorId="39F59D2D" wp14:editId="78B5521B">
              <wp:extent cx="5612130" cy="2552700"/>
              <wp:effectExtent l="57150" t="57150" r="64770" b="57150"/>
              <wp:docPr id="1750458302"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7"/>
                      <pic:cNvPicPr/>
                    </pic:nvPicPr>
                    <pic:blipFill>
                      <a:blip r:embed="rId15">
                        <a:extLst>
                          <a:ext uri="{28A0092B-C50C-407E-A947-70E740481C1C}">
                            <a14:useLocalDpi xmlns:a14="http://schemas.microsoft.com/office/drawing/2010/main" val="0"/>
                          </a:ext>
                        </a:extLst>
                      </a:blip>
                      <a:stretch>
                        <a:fillRect/>
                      </a:stretch>
                    </pic:blipFill>
                    <pic:spPr>
                      <a:xfrm>
                        <a:off x="0" y="0"/>
                        <a:ext cx="5612130" cy="2552700"/>
                      </a:xfrm>
                      <a:prstGeom prst="rect">
                        <a:avLst/>
                      </a:prstGeom>
                      <a:ln w="57150">
                        <a:solidFill>
                          <a:srgbClr val="00B050"/>
                        </a:solidFill>
                      </a:ln>
                    </pic:spPr>
                  </pic:pic>
                </a:graphicData>
              </a:graphic>
            </wp:inline>
          </w:drawing>
        </w:r>
      </w:del>
    </w:p>
    <w:p w14:paraId="0510E8DD" w14:textId="29EC3B62" w:rsidR="00005750" w:rsidRPr="0073249E" w:rsidRDefault="00D07742">
      <w:pPr>
        <w:rPr>
          <w:rFonts w:asciiTheme="minorHAnsi" w:eastAsiaTheme="minorHAnsi" w:hAnsiTheme="minorHAnsi"/>
        </w:rPr>
      </w:pPr>
      <w:ins w:id="17" w:author="Tomonori Nishioka" w:date="2022-11-16T14:43:00Z">
        <w:r w:rsidRPr="00D07742">
          <w:rPr>
            <w:rFonts w:asciiTheme="minorHAnsi" w:hAnsiTheme="minorHAnsi"/>
            <w:noProof/>
          </w:rPr>
          <w:lastRenderedPageBreak/>
          <w:drawing>
            <wp:inline distT="0" distB="0" distL="0" distR="0" wp14:anchorId="66AEF79D" wp14:editId="15CDEBF9">
              <wp:extent cx="5160475" cy="4539839"/>
              <wp:effectExtent l="0" t="0" r="0" b="0"/>
              <wp:docPr id="12" name="図 12"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 チャットまたはテキスト メッセージ&#10;&#10;自動的に生成された説明"/>
                      <pic:cNvPicPr/>
                    </pic:nvPicPr>
                    <pic:blipFill>
                      <a:blip r:embed="rId16"/>
                      <a:stretch>
                        <a:fillRect/>
                      </a:stretch>
                    </pic:blipFill>
                    <pic:spPr>
                      <a:xfrm>
                        <a:off x="0" y="0"/>
                        <a:ext cx="5164245" cy="4543156"/>
                      </a:xfrm>
                      <a:prstGeom prst="rect">
                        <a:avLst/>
                      </a:prstGeom>
                    </pic:spPr>
                  </pic:pic>
                </a:graphicData>
              </a:graphic>
            </wp:inline>
          </w:drawing>
        </w:r>
      </w:ins>
      <w:r w:rsidR="00C67BA9" w:rsidRPr="207E852C">
        <w:rPr>
          <w:rFonts w:asciiTheme="minorHAnsi" w:hAnsiTheme="minorHAnsi"/>
        </w:rPr>
        <w:br w:type="page"/>
      </w:r>
    </w:p>
    <w:p w14:paraId="4768DD39" w14:textId="77777777" w:rsidR="00DC33A1" w:rsidRPr="0073249E" w:rsidRDefault="00DC33A1" w:rsidP="002F1201">
      <w:pPr>
        <w:ind w:firstLineChars="100" w:firstLine="220"/>
        <w:rPr>
          <w:rFonts w:asciiTheme="minorHAnsi" w:eastAsiaTheme="minorHAnsi" w:hAnsiTheme="minorHAnsi"/>
        </w:rPr>
      </w:pPr>
      <w:r w:rsidRPr="0073249E">
        <w:rPr>
          <w:rFonts w:asciiTheme="minorHAnsi" w:eastAsiaTheme="minorHAnsi" w:hAnsiTheme="minorHAnsi" w:cs="Arial Unicode MS"/>
        </w:rPr>
        <w:lastRenderedPageBreak/>
        <w:t>Paidy Checkout</w:t>
      </w:r>
      <w:r w:rsidRPr="0073249E">
        <w:rPr>
          <w:rFonts w:asciiTheme="minorHAnsi" w:eastAsiaTheme="minorHAnsi" w:hAnsiTheme="minorHAnsi" w:cs="Arial Unicode MS" w:hint="eastAsia"/>
        </w:rPr>
        <w:t>へ必要な情報を入力し、Paidy決済を行います。</w:t>
      </w:r>
    </w:p>
    <w:p w14:paraId="07547A01" w14:textId="6261F089" w:rsidR="00DC33A1" w:rsidRPr="00BB1903" w:rsidRDefault="765402B7" w:rsidP="002F1201">
      <w:pPr>
        <w:ind w:leftChars="100" w:left="220"/>
        <w:rPr>
          <w:rFonts w:asciiTheme="minorHAnsi" w:eastAsiaTheme="minorHAnsi" w:hAnsiTheme="minorHAnsi"/>
          <w:lang w:val="en-US"/>
        </w:rPr>
      </w:pPr>
      <w:del w:id="18" w:author="Kameda Kentaro" w:date="2022-10-31T19:21:00Z">
        <w:r w:rsidDel="009630CA">
          <w:rPr>
            <w:noProof/>
          </w:rPr>
          <w:drawing>
            <wp:inline distT="0" distB="0" distL="0" distR="0" wp14:anchorId="37C612BA" wp14:editId="10B5118B">
              <wp:extent cx="5612130" cy="2101850"/>
              <wp:effectExtent l="0" t="0" r="7620" b="0"/>
              <wp:docPr id="1506935007"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2"/>
                      <pic:cNvPicPr/>
                    </pic:nvPicPr>
                    <pic:blipFill>
                      <a:blip r:embed="rId17">
                        <a:extLst>
                          <a:ext uri="{28A0092B-C50C-407E-A947-70E740481C1C}">
                            <a14:useLocalDpi xmlns:a14="http://schemas.microsoft.com/office/drawing/2010/main" val="0"/>
                          </a:ext>
                        </a:extLst>
                      </a:blip>
                      <a:stretch>
                        <a:fillRect/>
                      </a:stretch>
                    </pic:blipFill>
                    <pic:spPr>
                      <a:xfrm>
                        <a:off x="0" y="0"/>
                        <a:ext cx="5612130" cy="2101850"/>
                      </a:xfrm>
                      <a:prstGeom prst="rect">
                        <a:avLst/>
                      </a:prstGeom>
                    </pic:spPr>
                  </pic:pic>
                </a:graphicData>
              </a:graphic>
            </wp:inline>
          </w:drawing>
        </w:r>
      </w:del>
      <w:ins w:id="19" w:author="Kameda Kentaro" w:date="2022-10-31T19:34:00Z">
        <w:r w:rsidR="0057659F" w:rsidRPr="0057659F">
          <w:rPr>
            <w:rFonts w:asciiTheme="minorHAnsi" w:eastAsiaTheme="minorHAnsi" w:hAnsiTheme="minorHAnsi"/>
            <w:noProof/>
            <w:lang w:val="en-US"/>
          </w:rPr>
          <w:drawing>
            <wp:inline distT="0" distB="0" distL="0" distR="0" wp14:anchorId="62559E58" wp14:editId="6031C8CF">
              <wp:extent cx="4473575" cy="1529311"/>
              <wp:effectExtent l="0" t="0" r="3175" b="0"/>
              <wp:docPr id="9"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ィカル ユーザー インターフェイス, アプリケーション&#10;&#10;自動的に生成された説明"/>
                      <pic:cNvPicPr/>
                    </pic:nvPicPr>
                    <pic:blipFill>
                      <a:blip r:embed="rId18"/>
                      <a:stretch>
                        <a:fillRect/>
                      </a:stretch>
                    </pic:blipFill>
                    <pic:spPr>
                      <a:xfrm>
                        <a:off x="0" y="0"/>
                        <a:ext cx="4505427" cy="1540200"/>
                      </a:xfrm>
                      <a:prstGeom prst="rect">
                        <a:avLst/>
                      </a:prstGeom>
                    </pic:spPr>
                  </pic:pic>
                </a:graphicData>
              </a:graphic>
            </wp:inline>
          </w:drawing>
        </w:r>
      </w:ins>
    </w:p>
    <w:p w14:paraId="5043CB0F" w14:textId="6A6397E5" w:rsidR="00876C9E" w:rsidRDefault="00005750" w:rsidP="00457725">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決済が成功すると、</w:t>
      </w:r>
      <w:r w:rsidR="00DC33A1" w:rsidRPr="0073249E">
        <w:rPr>
          <w:rFonts w:asciiTheme="minorHAnsi" w:eastAsiaTheme="minorHAnsi" w:hAnsiTheme="minorHAnsi" w:cs="Arial Unicode MS" w:hint="eastAsia"/>
        </w:rPr>
        <w:t>注文が確定します。</w:t>
      </w:r>
    </w:p>
    <w:p w14:paraId="58C60B2C" w14:textId="3F66F2AF" w:rsidR="005E49F4" w:rsidRDefault="00457725">
      <w:pPr>
        <w:rPr>
          <w:ins w:id="20" w:author="Tomonori Nishioka" w:date="2022-11-18T15:45:00Z"/>
          <w:rFonts w:asciiTheme="minorHAnsi" w:eastAsiaTheme="minorHAnsi" w:hAnsiTheme="minorHAnsi" w:cs="Arial Unicode MS"/>
        </w:rPr>
        <w:pPrChange w:id="21" w:author="Tomonori Nishioka" w:date="2022-11-18T15:45:00Z">
          <w:pPr>
            <w:ind w:leftChars="100" w:left="220"/>
          </w:pPr>
        </w:pPrChange>
      </w:pPr>
      <w:del w:id="22" w:author="Tomonori Nishioka" w:date="2022-11-18T15:45:00Z">
        <w:r w:rsidRPr="00457725" w:rsidDel="00DE3185">
          <w:rPr>
            <w:rFonts w:asciiTheme="minorHAnsi" w:eastAsiaTheme="minorHAnsi" w:hAnsiTheme="minorHAnsi" w:cs="Arial Unicode MS"/>
            <w:noProof/>
          </w:rPr>
          <w:drawing>
            <wp:inline distT="0" distB="0" distL="0" distR="0" wp14:anchorId="23BCEAF5" wp14:editId="6B790A60">
              <wp:extent cx="5540721" cy="4247499"/>
              <wp:effectExtent l="0" t="0" r="0" b="0"/>
              <wp:docPr id="4" name="図 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ィカル ユーザー インターフェイス, テキスト, アプリケーション, メール&#10;&#10;自動的に生成された説明"/>
                      <pic:cNvPicPr/>
                    </pic:nvPicPr>
                    <pic:blipFill>
                      <a:blip r:embed="rId19"/>
                      <a:stretch>
                        <a:fillRect/>
                      </a:stretch>
                    </pic:blipFill>
                    <pic:spPr>
                      <a:xfrm>
                        <a:off x="0" y="0"/>
                        <a:ext cx="5549216" cy="4254011"/>
                      </a:xfrm>
                      <a:prstGeom prst="rect">
                        <a:avLst/>
                      </a:prstGeom>
                    </pic:spPr>
                  </pic:pic>
                </a:graphicData>
              </a:graphic>
            </wp:inline>
          </w:drawing>
        </w:r>
      </w:del>
    </w:p>
    <w:p w14:paraId="62B14425" w14:textId="77F59A7F" w:rsidR="00DE3185" w:rsidRPr="0073249E" w:rsidRDefault="00DE3185" w:rsidP="002F1201">
      <w:pPr>
        <w:ind w:leftChars="100" w:left="220"/>
        <w:rPr>
          <w:rFonts w:asciiTheme="minorHAnsi" w:eastAsiaTheme="minorHAnsi" w:hAnsiTheme="minorHAnsi" w:cs="Arial Unicode MS"/>
        </w:rPr>
      </w:pPr>
      <w:ins w:id="23" w:author="Tomonori Nishioka" w:date="2022-11-18T15:45:00Z">
        <w:r w:rsidRPr="00DE3185">
          <w:rPr>
            <w:rFonts w:asciiTheme="minorHAnsi" w:eastAsiaTheme="minorHAnsi" w:hAnsiTheme="minorHAnsi" w:cs="Arial Unicode MS"/>
            <w:noProof/>
          </w:rPr>
          <w:drawing>
            <wp:inline distT="0" distB="0" distL="0" distR="0" wp14:anchorId="2434EDE7" wp14:editId="33E33EEE">
              <wp:extent cx="5214796" cy="3950603"/>
              <wp:effectExtent l="0" t="0" r="5080" b="0"/>
              <wp:docPr id="29" name="図 2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ィカル ユーザー インターフェイス, テキスト, アプリケーション, メール&#10;&#10;自動的に生成された説明"/>
                      <pic:cNvPicPr/>
                    </pic:nvPicPr>
                    <pic:blipFill>
                      <a:blip r:embed="rId20"/>
                      <a:stretch>
                        <a:fillRect/>
                      </a:stretch>
                    </pic:blipFill>
                    <pic:spPr>
                      <a:xfrm>
                        <a:off x="0" y="0"/>
                        <a:ext cx="5216364" cy="3951791"/>
                      </a:xfrm>
                      <a:prstGeom prst="rect">
                        <a:avLst/>
                      </a:prstGeom>
                    </pic:spPr>
                  </pic:pic>
                </a:graphicData>
              </a:graphic>
            </wp:inline>
          </w:drawing>
        </w:r>
      </w:ins>
    </w:p>
    <w:p w14:paraId="75E5D12D" w14:textId="77777777" w:rsidR="00876C9E" w:rsidRPr="0073249E" w:rsidRDefault="00876C9E"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w:t>
      </w:r>
    </w:p>
    <w:p w14:paraId="07459315" w14:textId="77777777" w:rsidR="00876C9E" w:rsidRPr="0073249E" w:rsidRDefault="175D5C01" w:rsidP="002F1201">
      <w:pPr>
        <w:ind w:leftChars="100" w:left="220"/>
        <w:rPr>
          <w:rFonts w:asciiTheme="minorHAnsi" w:eastAsiaTheme="minorHAnsi" w:hAnsiTheme="minorHAnsi"/>
        </w:rPr>
      </w:pPr>
      <w:r>
        <w:rPr>
          <w:noProof/>
        </w:rPr>
        <w:lastRenderedPageBreak/>
        <w:drawing>
          <wp:inline distT="0" distB="0" distL="0" distR="0" wp14:anchorId="3D2DF64A" wp14:editId="1C1703B7">
            <wp:extent cx="5612130" cy="2456815"/>
            <wp:effectExtent l="0" t="0" r="7620" b="635"/>
            <wp:docPr id="19460945"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0"/>
                    <pic:cNvPicPr/>
                  </pic:nvPicPr>
                  <pic:blipFill>
                    <a:blip r:embed="rId21">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14:paraId="6537F28F" w14:textId="77777777" w:rsidR="00876C9E" w:rsidRPr="0073249E" w:rsidRDefault="00876C9E">
      <w:pPr>
        <w:rPr>
          <w:rFonts w:asciiTheme="minorHAnsi" w:eastAsiaTheme="minorHAnsi" w:hAnsiTheme="minorHAnsi"/>
        </w:rPr>
      </w:pPr>
      <w:r w:rsidRPr="0073249E">
        <w:rPr>
          <w:rFonts w:asciiTheme="minorHAnsi" w:eastAsiaTheme="minorHAnsi" w:hAnsiTheme="minorHAnsi"/>
        </w:rPr>
        <w:br w:type="page"/>
      </w:r>
    </w:p>
    <w:p w14:paraId="353F01C4" w14:textId="77777777" w:rsidR="00876C9E" w:rsidRPr="0073249E" w:rsidRDefault="00876C9E"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lastRenderedPageBreak/>
        <w:t>Paidyへ作成された決済データ</w:t>
      </w:r>
    </w:p>
    <w:p w14:paraId="638CA07B" w14:textId="25ED776A" w:rsidR="00996813" w:rsidRPr="002D3189" w:rsidRDefault="175D5C01">
      <w:pPr>
        <w:rPr>
          <w:ins w:id="24" w:author="Tomonori Nishioka" w:date="2022-11-18T15:46:00Z"/>
          <w:rFonts w:asciiTheme="minorHAnsi" w:hAnsiTheme="minorHAnsi" w:cs="Arial Unicode MS"/>
          <w:rPrChange w:id="25" w:author="Tomonori Nishioka" w:date="2022-11-18T15:46:00Z">
            <w:rPr>
              <w:ins w:id="26" w:author="Tomonori Nishioka" w:date="2022-11-18T15:46:00Z"/>
              <w:rFonts w:asciiTheme="minorHAnsi" w:eastAsiaTheme="minorHAnsi" w:hAnsiTheme="minorHAnsi" w:cs="Arial Unicode MS"/>
            </w:rPr>
          </w:rPrChange>
        </w:rPr>
        <w:pPrChange w:id="27" w:author="Tomonori Nishioka" w:date="2022-11-18T15:46:00Z">
          <w:pPr>
            <w:ind w:firstLineChars="100" w:firstLine="220"/>
          </w:pPr>
        </w:pPrChange>
      </w:pPr>
      <w:del w:id="28" w:author="Tomonori Nishioka" w:date="2022-11-17T09:50:00Z">
        <w:r w:rsidDel="00996813">
          <w:rPr>
            <w:noProof/>
          </w:rPr>
          <w:drawing>
            <wp:inline distT="0" distB="0" distL="0" distR="0" wp14:anchorId="425D4A8B" wp14:editId="22490001">
              <wp:extent cx="5612130" cy="2293620"/>
              <wp:effectExtent l="0" t="0" r="7620" b="0"/>
              <wp:docPr id="1079634469"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2"/>
                      <pic:cNvPicPr/>
                    </pic:nvPicPr>
                    <pic:blipFill>
                      <a:blip r:embed="rId22">
                        <a:extLst>
                          <a:ext uri="{28A0092B-C50C-407E-A947-70E740481C1C}">
                            <a14:useLocalDpi xmlns:a14="http://schemas.microsoft.com/office/drawing/2010/main" val="0"/>
                          </a:ext>
                        </a:extLst>
                      </a:blip>
                      <a:stretch>
                        <a:fillRect/>
                      </a:stretch>
                    </pic:blipFill>
                    <pic:spPr>
                      <a:xfrm>
                        <a:off x="0" y="0"/>
                        <a:ext cx="5612130" cy="2293620"/>
                      </a:xfrm>
                      <a:prstGeom prst="rect">
                        <a:avLst/>
                      </a:prstGeom>
                    </pic:spPr>
                  </pic:pic>
                </a:graphicData>
              </a:graphic>
            </wp:inline>
          </w:drawing>
        </w:r>
      </w:del>
      <w:r w:rsidRPr="207E852C">
        <w:rPr>
          <w:rFonts w:asciiTheme="minorHAnsi" w:hAnsiTheme="minorHAnsi" w:cs="Arial Unicode MS"/>
        </w:rPr>
        <w:t xml:space="preserve"> </w:t>
      </w:r>
    </w:p>
    <w:p w14:paraId="68EFC994" w14:textId="513D9F0D" w:rsidR="002D3189" w:rsidRPr="0073249E" w:rsidRDefault="002D3189" w:rsidP="00876C9E">
      <w:pPr>
        <w:ind w:firstLineChars="100" w:firstLine="220"/>
        <w:rPr>
          <w:rFonts w:asciiTheme="minorHAnsi" w:eastAsiaTheme="minorHAnsi" w:hAnsiTheme="minorHAnsi" w:cs="Arial Unicode MS"/>
        </w:rPr>
      </w:pPr>
      <w:ins w:id="29" w:author="Tomonori Nishioka" w:date="2022-11-18T15:46:00Z">
        <w:r w:rsidRPr="002D3189">
          <w:rPr>
            <w:rFonts w:asciiTheme="minorHAnsi" w:eastAsiaTheme="minorHAnsi" w:hAnsiTheme="minorHAnsi" w:cs="Arial Unicode MS"/>
            <w:noProof/>
          </w:rPr>
          <w:drawing>
            <wp:inline distT="0" distB="0" distL="0" distR="0" wp14:anchorId="440BA511" wp14:editId="2FEDABA3">
              <wp:extent cx="5676265" cy="2299959"/>
              <wp:effectExtent l="0" t="0" r="635" b="0"/>
              <wp:docPr id="31" name="図 3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ィカル ユーザー インターフェイス&#10;&#10;自動的に生成された説明"/>
                      <pic:cNvPicPr/>
                    </pic:nvPicPr>
                    <pic:blipFill>
                      <a:blip r:embed="rId23"/>
                      <a:stretch>
                        <a:fillRect/>
                      </a:stretch>
                    </pic:blipFill>
                    <pic:spPr>
                      <a:xfrm>
                        <a:off x="0" y="0"/>
                        <a:ext cx="5682913" cy="2302653"/>
                      </a:xfrm>
                      <a:prstGeom prst="rect">
                        <a:avLst/>
                      </a:prstGeom>
                    </pic:spPr>
                  </pic:pic>
                </a:graphicData>
              </a:graphic>
            </wp:inline>
          </w:drawing>
        </w:r>
      </w:ins>
    </w:p>
    <w:p w14:paraId="6DFB9E20" w14:textId="77777777" w:rsidR="00876C9E" w:rsidRPr="0073249E" w:rsidRDefault="00876C9E" w:rsidP="00876C9E">
      <w:pPr>
        <w:ind w:firstLineChars="100" w:firstLine="220"/>
        <w:rPr>
          <w:rFonts w:asciiTheme="minorHAnsi" w:eastAsiaTheme="minorHAnsi" w:hAnsiTheme="minorHAnsi" w:cs="Arial Unicode MS"/>
        </w:rPr>
      </w:pPr>
    </w:p>
    <w:p w14:paraId="0C7DDEAC" w14:textId="77777777" w:rsidR="00876C9E" w:rsidRPr="0073249E" w:rsidRDefault="00876C9E" w:rsidP="00876C9E">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決済が失敗した場合は、</w:t>
      </w:r>
      <w:r w:rsidRPr="0073249E">
        <w:rPr>
          <w:rFonts w:asciiTheme="minorHAnsi" w:eastAsiaTheme="minorHAnsi" w:hAnsiTheme="minorHAnsi" w:cs="Arial Unicode MS"/>
        </w:rPr>
        <w:t>Paidy Checkout</w:t>
      </w:r>
      <w:r w:rsidRPr="0073249E">
        <w:rPr>
          <w:rFonts w:asciiTheme="minorHAnsi" w:eastAsiaTheme="minorHAnsi" w:hAnsiTheme="minorHAnsi" w:cs="Arial Unicode MS" w:hint="eastAsia"/>
        </w:rPr>
        <w:t>で決済エラーのメッセージが表示され</w:t>
      </w:r>
      <w:r w:rsidR="00DB5F2F" w:rsidRPr="0073249E">
        <w:rPr>
          <w:rFonts w:asciiTheme="minorHAnsi" w:eastAsiaTheme="minorHAnsi" w:hAnsiTheme="minorHAnsi" w:cs="Arial Unicode MS" w:hint="eastAsia"/>
        </w:rPr>
        <w:t>、</w:t>
      </w:r>
      <w:r w:rsidRPr="0073249E">
        <w:rPr>
          <w:rFonts w:asciiTheme="minorHAnsi" w:eastAsiaTheme="minorHAnsi" w:hAnsiTheme="minorHAnsi" w:cs="Arial Unicode MS" w:hint="eastAsia"/>
        </w:rPr>
        <w:t>コマースクラウドへ</w:t>
      </w:r>
    </w:p>
    <w:p w14:paraId="1F30D957" w14:textId="77777777" w:rsidR="00876C9E" w:rsidRDefault="00876C9E" w:rsidP="00876C9E">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注文失敗のデータが作成されます。Paidyへ決済データは作成されません。</w:t>
      </w:r>
    </w:p>
    <w:p w14:paraId="2EA67466" w14:textId="50E3E73C" w:rsidR="00A117B7" w:rsidRPr="0073249E" w:rsidRDefault="175D5C01" w:rsidP="00A117B7">
      <w:pPr>
        <w:ind w:firstLineChars="100" w:firstLine="220"/>
        <w:rPr>
          <w:rFonts w:asciiTheme="minorHAnsi" w:eastAsiaTheme="minorHAnsi" w:hAnsiTheme="minorHAnsi"/>
        </w:rPr>
      </w:pPr>
      <w:del w:id="30" w:author="Kameda Kentaro" w:date="2022-10-31T19:22:00Z">
        <w:r w:rsidDel="009630CA">
          <w:rPr>
            <w:noProof/>
          </w:rPr>
          <w:drawing>
            <wp:inline distT="0" distB="0" distL="0" distR="0" wp14:anchorId="0CC91673" wp14:editId="6862718B">
              <wp:extent cx="5612130" cy="2092960"/>
              <wp:effectExtent l="0" t="0" r="7620" b="2540"/>
              <wp:docPr id="1249852543"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8"/>
                      <pic:cNvPicPr/>
                    </pic:nvPicPr>
                    <pic:blipFill>
                      <a:blip r:embed="rId24">
                        <a:extLst>
                          <a:ext uri="{28A0092B-C50C-407E-A947-70E740481C1C}">
                            <a14:useLocalDpi xmlns:a14="http://schemas.microsoft.com/office/drawing/2010/main" val="0"/>
                          </a:ext>
                        </a:extLst>
                      </a:blip>
                      <a:stretch>
                        <a:fillRect/>
                      </a:stretch>
                    </pic:blipFill>
                    <pic:spPr>
                      <a:xfrm>
                        <a:off x="0" y="0"/>
                        <a:ext cx="5612130" cy="2092960"/>
                      </a:xfrm>
                      <a:prstGeom prst="rect">
                        <a:avLst/>
                      </a:prstGeom>
                    </pic:spPr>
                  </pic:pic>
                </a:graphicData>
              </a:graphic>
            </wp:inline>
          </w:drawing>
        </w:r>
      </w:del>
      <w:ins w:id="31" w:author="Kameda Kentaro" w:date="2022-10-31T19:36:00Z">
        <w:r w:rsidR="002E5035" w:rsidRPr="002E5035">
          <w:rPr>
            <w:rFonts w:asciiTheme="minorHAnsi" w:hAnsiTheme="minorHAnsi" w:cs="Arial Unicode MS"/>
            <w:noProof/>
          </w:rPr>
          <w:drawing>
            <wp:inline distT="0" distB="0" distL="0" distR="0" wp14:anchorId="522AD49E" wp14:editId="6A9EE0FE">
              <wp:extent cx="4905375" cy="1676923"/>
              <wp:effectExtent l="0" t="0" r="0" b="0"/>
              <wp:docPr id="10"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10;&#10;自動的に生成された説明"/>
                      <pic:cNvPicPr/>
                    </pic:nvPicPr>
                    <pic:blipFill>
                      <a:blip r:embed="rId25"/>
                      <a:stretch>
                        <a:fillRect/>
                      </a:stretch>
                    </pic:blipFill>
                    <pic:spPr>
                      <a:xfrm>
                        <a:off x="0" y="0"/>
                        <a:ext cx="4927605" cy="1684522"/>
                      </a:xfrm>
                      <a:prstGeom prst="rect">
                        <a:avLst/>
                      </a:prstGeom>
                    </pic:spPr>
                  </pic:pic>
                </a:graphicData>
              </a:graphic>
            </wp:inline>
          </w:drawing>
        </w:r>
      </w:ins>
      <w:r w:rsidR="00876C9E">
        <w:br/>
      </w:r>
      <w:r w:rsidR="7BFF1F37" w:rsidRPr="207E852C">
        <w:rPr>
          <w:rFonts w:asciiTheme="minorHAnsi" w:hAnsiTheme="minorHAnsi" w:cs="Arial Unicode MS"/>
        </w:rPr>
        <w:t>※なお、ポップアップ右上の×で中断した際も、注文失敗のデータが作成されます。Paidyへ決済データは作成されません。</w:t>
      </w:r>
    </w:p>
    <w:p w14:paraId="46080B88" w14:textId="77777777" w:rsidR="00005750" w:rsidRPr="0073249E" w:rsidRDefault="00005750"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w:t>
      </w:r>
      <w:r w:rsidR="00876C9E" w:rsidRPr="0073249E">
        <w:rPr>
          <w:rFonts w:asciiTheme="minorHAnsi" w:eastAsiaTheme="minorHAnsi" w:hAnsiTheme="minorHAnsi" w:cs="Arial Unicode MS" w:hint="eastAsia"/>
        </w:rPr>
        <w:t>注文</w:t>
      </w:r>
      <w:r w:rsidRPr="0073249E">
        <w:rPr>
          <w:rFonts w:asciiTheme="minorHAnsi" w:eastAsiaTheme="minorHAnsi" w:hAnsiTheme="minorHAnsi" w:cs="Arial Unicode MS" w:hint="eastAsia"/>
        </w:rPr>
        <w:t>失敗）</w:t>
      </w:r>
    </w:p>
    <w:p w14:paraId="70DF9E56" w14:textId="6695D3F9" w:rsidR="00A117B7" w:rsidRDefault="455F7D22">
      <w:pPr>
        <w:ind w:leftChars="100" w:left="220"/>
        <w:rPr>
          <w:ins w:id="32" w:author="Tomonori Nishioka" w:date="2022-11-18T15:47:00Z"/>
          <w:rFonts w:asciiTheme="minorHAnsi" w:eastAsiaTheme="minorHAnsi" w:hAnsiTheme="minorHAnsi"/>
        </w:rPr>
      </w:pPr>
      <w:del w:id="33" w:author="Tomonori Nishioka" w:date="2022-11-18T15:47:00Z">
        <w:r w:rsidDel="00B21C20">
          <w:rPr>
            <w:noProof/>
          </w:rPr>
          <w:drawing>
            <wp:inline distT="0" distB="0" distL="0" distR="0" wp14:anchorId="46A2F070" wp14:editId="1CF1D498">
              <wp:extent cx="5612130" cy="2466340"/>
              <wp:effectExtent l="0" t="0" r="7620" b="0"/>
              <wp:docPr id="1060761149"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1"/>
                      <pic:cNvPicPr/>
                    </pic:nvPicPr>
                    <pic:blipFill>
                      <a:blip r:embed="rId26">
                        <a:extLst>
                          <a:ext uri="{28A0092B-C50C-407E-A947-70E740481C1C}">
                            <a14:useLocalDpi xmlns:a14="http://schemas.microsoft.com/office/drawing/2010/main" val="0"/>
                          </a:ext>
                        </a:extLst>
                      </a:blip>
                      <a:stretch>
                        <a:fillRect/>
                      </a:stretch>
                    </pic:blipFill>
                    <pic:spPr>
                      <a:xfrm>
                        <a:off x="0" y="0"/>
                        <a:ext cx="5612130" cy="2466340"/>
                      </a:xfrm>
                      <a:prstGeom prst="rect">
                        <a:avLst/>
                      </a:prstGeom>
                    </pic:spPr>
                  </pic:pic>
                </a:graphicData>
              </a:graphic>
            </wp:inline>
          </w:drawing>
        </w:r>
      </w:del>
    </w:p>
    <w:p w14:paraId="28C336EB" w14:textId="59E5BE6B" w:rsidR="00B21C20" w:rsidRDefault="00B21C20">
      <w:pPr>
        <w:ind w:leftChars="100" w:left="220"/>
        <w:rPr>
          <w:rFonts w:asciiTheme="minorHAnsi" w:eastAsiaTheme="minorHAnsi" w:hAnsiTheme="minorHAnsi"/>
        </w:rPr>
      </w:pPr>
      <w:ins w:id="34" w:author="Tomonori Nishioka" w:date="2022-11-18T15:47:00Z">
        <w:r w:rsidRPr="00B21C20">
          <w:rPr>
            <w:rFonts w:asciiTheme="minorHAnsi" w:eastAsiaTheme="minorHAnsi" w:hAnsiTheme="minorHAnsi"/>
            <w:noProof/>
          </w:rPr>
          <w:lastRenderedPageBreak/>
          <w:drawing>
            <wp:inline distT="0" distB="0" distL="0" distR="0" wp14:anchorId="5DC6FA18" wp14:editId="2A23793C">
              <wp:extent cx="5468293" cy="2407635"/>
              <wp:effectExtent l="0" t="0" r="5715" b="5715"/>
              <wp:docPr id="32" name="図 3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グラフィカル ユーザー インターフェイス, テキスト, アプリケーション&#10;&#10;自動的に生成された説明"/>
                      <pic:cNvPicPr/>
                    </pic:nvPicPr>
                    <pic:blipFill>
                      <a:blip r:embed="rId27"/>
                      <a:stretch>
                        <a:fillRect/>
                      </a:stretch>
                    </pic:blipFill>
                    <pic:spPr>
                      <a:xfrm>
                        <a:off x="0" y="0"/>
                        <a:ext cx="5476750" cy="2411359"/>
                      </a:xfrm>
                      <a:prstGeom prst="rect">
                        <a:avLst/>
                      </a:prstGeom>
                    </pic:spPr>
                  </pic:pic>
                </a:graphicData>
              </a:graphic>
            </wp:inline>
          </w:drawing>
        </w:r>
      </w:ins>
    </w:p>
    <w:p w14:paraId="32E14BE7" w14:textId="77777777" w:rsidR="004C365A" w:rsidRPr="0073249E" w:rsidRDefault="00A117B7">
      <w:pPr>
        <w:pStyle w:val="3"/>
        <w:rPr>
          <w:rFonts w:asciiTheme="minorHAnsi" w:eastAsiaTheme="minorHAnsi" w:hAnsiTheme="minorHAnsi" w:cs="ＭＳ ゴシック"/>
        </w:rPr>
      </w:pPr>
      <w:r>
        <w:rPr>
          <w:rFonts w:asciiTheme="minorHAnsi" w:eastAsiaTheme="minorHAnsi" w:hAnsiTheme="minorHAnsi"/>
        </w:rPr>
        <w:br w:type="page"/>
      </w:r>
      <w:bookmarkStart w:id="35" w:name="_Toc88741563"/>
      <w:r w:rsidR="008303EC" w:rsidRPr="0073249E">
        <w:rPr>
          <w:rFonts w:asciiTheme="minorHAnsi" w:eastAsiaTheme="minorHAnsi" w:hAnsiTheme="minorHAnsi" w:cs="ＭＳ ゴシック"/>
        </w:rPr>
        <w:lastRenderedPageBreak/>
        <w:t xml:space="preserve">2-3-2. </w:t>
      </w:r>
      <w:r w:rsidR="00CD2517" w:rsidRPr="0073249E">
        <w:rPr>
          <w:rFonts w:asciiTheme="minorHAnsi" w:eastAsiaTheme="minorHAnsi" w:hAnsiTheme="minorHAnsi" w:cs="ＭＳ ゴシック"/>
        </w:rPr>
        <w:t>定期決済</w:t>
      </w:r>
      <w:bookmarkEnd w:id="35"/>
    </w:p>
    <w:p w14:paraId="15AF9304" w14:textId="77777777" w:rsidR="007A0624" w:rsidRPr="0073249E" w:rsidRDefault="00CD2517" w:rsidP="007A0624">
      <w:pPr>
        <w:rPr>
          <w:rFonts w:asciiTheme="minorHAnsi" w:eastAsiaTheme="minorHAnsi" w:hAnsiTheme="minorHAnsi"/>
        </w:rPr>
      </w:pPr>
      <w:r w:rsidRPr="0073249E">
        <w:rPr>
          <w:rFonts w:asciiTheme="minorHAnsi" w:eastAsiaTheme="minorHAnsi" w:hAnsiTheme="minorHAnsi" w:cs="Arial Unicode MS"/>
        </w:rPr>
        <w:t xml:space="preserve">　</w:t>
      </w:r>
      <w:r w:rsidR="007A0624" w:rsidRPr="0073249E">
        <w:rPr>
          <w:rFonts w:asciiTheme="minorHAnsi" w:eastAsiaTheme="minorHAnsi" w:hAnsiTheme="minorHAnsi" w:hint="eastAsia"/>
        </w:rPr>
        <w:t>ログインしているユーザのみが利用できます。</w:t>
      </w:r>
    </w:p>
    <w:p w14:paraId="76357AA7" w14:textId="77777777" w:rsidR="004C365A" w:rsidRDefault="00CD2517">
      <w:pPr>
        <w:rPr>
          <w:rFonts w:asciiTheme="minorHAnsi" w:eastAsiaTheme="minorHAnsi" w:hAnsiTheme="minorHAnsi" w:cs="Arial Unicode MS"/>
        </w:rPr>
      </w:pPr>
      <w:r w:rsidRPr="0073249E">
        <w:rPr>
          <w:rFonts w:asciiTheme="minorHAnsi" w:eastAsiaTheme="minorHAnsi" w:hAnsiTheme="minorHAnsi" w:cs="Arial Unicode MS"/>
        </w:rPr>
        <w:t>サイト内で商品の購入を決定する画面へ遷移したタイミングでコンシューマーがトークンを保持しているかを確認します。</w:t>
      </w:r>
    </w:p>
    <w:p w14:paraId="44E871BC" w14:textId="77777777" w:rsidR="007A0624" w:rsidRPr="0073249E" w:rsidRDefault="007A0624">
      <w:pPr>
        <w:rPr>
          <w:rFonts w:asciiTheme="minorHAnsi" w:eastAsiaTheme="minorHAnsi" w:hAnsiTheme="minorHAnsi"/>
        </w:rPr>
      </w:pPr>
    </w:p>
    <w:p w14:paraId="7ABD1216" w14:textId="77777777" w:rsidR="007A0624" w:rsidRDefault="00CD2517" w:rsidP="007A0624">
      <w:pPr>
        <w:rPr>
          <w:rFonts w:asciiTheme="minorHAnsi" w:eastAsiaTheme="minorHAnsi" w:hAnsiTheme="minorHAnsi" w:cs="Arial Unicode MS"/>
        </w:rPr>
      </w:pPr>
      <w:r w:rsidRPr="0073249E">
        <w:rPr>
          <w:rFonts w:asciiTheme="minorHAnsi" w:eastAsiaTheme="minorHAnsi" w:hAnsiTheme="minorHAnsi" w:cs="Arial Unicode MS"/>
        </w:rPr>
        <w:t xml:space="preserve">　</w:t>
      </w:r>
      <w:r w:rsidR="00A117B7" w:rsidRPr="0073249E">
        <w:rPr>
          <w:rFonts w:asciiTheme="minorHAnsi" w:eastAsiaTheme="minorHAnsi" w:hAnsiTheme="minorHAnsi" w:cs="Arial Unicode MS"/>
        </w:rPr>
        <w:t>購入を決定するボタンを押下</w:t>
      </w:r>
      <w:r w:rsidR="00A117B7">
        <w:rPr>
          <w:rFonts w:asciiTheme="minorHAnsi" w:eastAsiaTheme="minorHAnsi" w:hAnsiTheme="minorHAnsi" w:cs="Arial Unicode MS" w:hint="eastAsia"/>
        </w:rPr>
        <w:t>すると、</w:t>
      </w:r>
      <w:r w:rsidR="007A0624">
        <w:rPr>
          <w:rFonts w:asciiTheme="minorHAnsi" w:eastAsiaTheme="minorHAnsi" w:hAnsiTheme="minorHAnsi" w:cs="Arial Unicode MS" w:hint="eastAsia"/>
        </w:rPr>
        <w:t>初回購入時は</w:t>
      </w:r>
      <w:r w:rsidRPr="0073249E">
        <w:rPr>
          <w:rFonts w:asciiTheme="minorHAnsi" w:eastAsiaTheme="minorHAnsi" w:hAnsiTheme="minorHAnsi" w:cs="Arial Unicode MS"/>
        </w:rPr>
        <w:t>トークンを保持していな</w:t>
      </w:r>
      <w:r w:rsidR="007A0624">
        <w:rPr>
          <w:rFonts w:asciiTheme="minorHAnsi" w:eastAsiaTheme="minorHAnsi" w:hAnsiTheme="minorHAnsi" w:cs="Arial Unicode MS" w:hint="eastAsia"/>
        </w:rPr>
        <w:t>いため</w:t>
      </w:r>
      <w:r w:rsidRPr="0073249E">
        <w:rPr>
          <w:rFonts w:asciiTheme="minorHAnsi" w:eastAsiaTheme="minorHAnsi" w:hAnsiTheme="minorHAnsi" w:cs="Arial Unicode MS"/>
        </w:rPr>
        <w:t>、Paidy Checkoutが立ち上がります。コンシューマーは、必要な情報を入力してPaidyとの認証を行い</w:t>
      </w:r>
      <w:r w:rsidR="007A0624">
        <w:rPr>
          <w:rFonts w:asciiTheme="minorHAnsi" w:eastAsiaTheme="minorHAnsi" w:hAnsiTheme="minorHAnsi" w:cs="Arial Unicode MS" w:hint="eastAsia"/>
        </w:rPr>
        <w:t>、</w:t>
      </w:r>
      <w:r w:rsidRPr="0073249E">
        <w:rPr>
          <w:rFonts w:asciiTheme="minorHAnsi" w:eastAsiaTheme="minorHAnsi" w:hAnsiTheme="minorHAnsi" w:cs="Arial Unicode MS"/>
        </w:rPr>
        <w:t>認証が正常に完了した場合、トークンが発行され、コンシューマーに紐付けられます。</w:t>
      </w:r>
    </w:p>
    <w:p w14:paraId="77D1983A" w14:textId="77777777" w:rsidR="00416243" w:rsidRDefault="007A0624" w:rsidP="00302FC5">
      <w:pPr>
        <w:rPr>
          <w:rFonts w:asciiTheme="minorHAnsi" w:eastAsiaTheme="minorHAnsi" w:hAnsiTheme="minorHAnsi"/>
        </w:rPr>
      </w:pPr>
      <w:r>
        <w:rPr>
          <w:rFonts w:asciiTheme="minorHAnsi" w:eastAsiaTheme="minorHAnsi" w:hAnsiTheme="minorHAnsi" w:cs="Arial Unicode MS"/>
        </w:rPr>
        <w:br/>
      </w:r>
      <w:r w:rsidRPr="0073249E">
        <w:rPr>
          <w:rFonts w:asciiTheme="minorHAnsi" w:eastAsiaTheme="minorHAnsi" w:hAnsiTheme="minorHAnsi" w:cs="Arial Unicode MS"/>
        </w:rPr>
        <w:t>トークン</w:t>
      </w:r>
      <w:r>
        <w:rPr>
          <w:rFonts w:asciiTheme="minorHAnsi" w:eastAsiaTheme="minorHAnsi" w:hAnsiTheme="minorHAnsi" w:cs="Arial Unicode MS" w:hint="eastAsia"/>
        </w:rPr>
        <w:t>の保持が完了した、またはトークンを保持している場合は</w:t>
      </w:r>
      <w:r w:rsidRPr="0073249E">
        <w:rPr>
          <w:rFonts w:asciiTheme="minorHAnsi" w:eastAsiaTheme="minorHAnsi" w:hAnsiTheme="minorHAnsi" w:cs="Arial Unicode MS"/>
        </w:rPr>
        <w:t>、</w:t>
      </w:r>
      <w:r>
        <w:rPr>
          <w:rFonts w:asciiTheme="minorHAnsi" w:eastAsiaTheme="minorHAnsi" w:hAnsiTheme="minorHAnsi" w:cs="Arial Unicode MS" w:hint="eastAsia"/>
        </w:rPr>
        <w:t>トークン情報を元に</w:t>
      </w:r>
      <w:r w:rsidRPr="0073249E">
        <w:rPr>
          <w:rFonts w:asciiTheme="minorHAnsi" w:eastAsiaTheme="minorHAnsi" w:hAnsiTheme="minorHAnsi" w:cs="Arial Unicode MS"/>
        </w:rPr>
        <w:t>Paidy決済が行われます</w:t>
      </w:r>
      <w:r>
        <w:rPr>
          <w:rFonts w:asciiTheme="minorHAnsi" w:eastAsiaTheme="minorHAnsi" w:hAnsiTheme="minorHAnsi" w:cs="Arial Unicode MS" w:hint="eastAsia"/>
        </w:rPr>
        <w:t>。</w:t>
      </w:r>
    </w:p>
    <w:p w14:paraId="144A5D23" w14:textId="77777777" w:rsidR="007A0624" w:rsidRPr="0073249E" w:rsidRDefault="007A0624" w:rsidP="00302FC5">
      <w:pPr>
        <w:rPr>
          <w:rFonts w:asciiTheme="minorHAnsi" w:eastAsiaTheme="minorHAnsi" w:hAnsiTheme="minorHAnsi"/>
        </w:rPr>
      </w:pPr>
    </w:p>
    <w:p w14:paraId="41E569BD" w14:textId="77777777" w:rsidR="00302FC5" w:rsidRPr="0073249E" w:rsidRDefault="00302FC5" w:rsidP="00302FC5">
      <w:pPr>
        <w:rPr>
          <w:rFonts w:asciiTheme="minorHAnsi" w:eastAsiaTheme="minorHAnsi" w:hAnsiTheme="minorHAnsi"/>
        </w:rPr>
      </w:pPr>
      <w:r w:rsidRPr="0073249E">
        <w:rPr>
          <w:rFonts w:asciiTheme="minorHAnsi" w:eastAsiaTheme="minorHAnsi" w:hAnsiTheme="minorHAnsi" w:hint="eastAsia"/>
        </w:rPr>
        <w:t>・決済の流れ</w:t>
      </w:r>
    </w:p>
    <w:p w14:paraId="738610EB" w14:textId="5A97B5AA" w:rsidR="00DB5F2F" w:rsidRPr="00BB1903" w:rsidRDefault="00DB5F2F" w:rsidP="00BB1903">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注文手続きの支払方法の選択でPaidy定期決済を選択し、注文の確定へ進みます。</w:t>
      </w:r>
    </w:p>
    <w:p w14:paraId="3EE65EBB" w14:textId="2FDD35B9" w:rsidR="00BB1903" w:rsidRPr="0073249E" w:rsidRDefault="00BB1903" w:rsidP="002F1201">
      <w:pPr>
        <w:ind w:leftChars="100" w:left="220"/>
        <w:rPr>
          <w:rFonts w:asciiTheme="minorHAnsi" w:eastAsiaTheme="minorHAnsi" w:hAnsiTheme="minorHAnsi"/>
        </w:rPr>
      </w:pPr>
      <w:r w:rsidRPr="00BB1903">
        <w:rPr>
          <w:rFonts w:asciiTheme="minorHAnsi" w:eastAsiaTheme="minorHAnsi" w:hAnsiTheme="minorHAnsi"/>
          <w:noProof/>
        </w:rPr>
        <w:drawing>
          <wp:inline distT="0" distB="0" distL="0" distR="0" wp14:anchorId="5462CAFB" wp14:editId="489FD0E1">
            <wp:extent cx="3867150" cy="1565522"/>
            <wp:effectExtent l="0" t="0" r="0" b="0"/>
            <wp:docPr id="6" name="図 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ィカル ユーザー インターフェイス, テキスト, アプリケーション&#10;&#10;自動的に生成された説明"/>
                    <pic:cNvPicPr/>
                  </pic:nvPicPr>
                  <pic:blipFill>
                    <a:blip r:embed="rId28"/>
                    <a:stretch>
                      <a:fillRect/>
                    </a:stretch>
                  </pic:blipFill>
                  <pic:spPr>
                    <a:xfrm>
                      <a:off x="0" y="0"/>
                      <a:ext cx="3886962" cy="1573542"/>
                    </a:xfrm>
                    <a:prstGeom prst="rect">
                      <a:avLst/>
                    </a:prstGeom>
                  </pic:spPr>
                </pic:pic>
              </a:graphicData>
            </a:graphic>
          </wp:inline>
        </w:drawing>
      </w:r>
    </w:p>
    <w:p w14:paraId="637805D2" w14:textId="77777777" w:rsidR="000A383B" w:rsidRDefault="000A383B" w:rsidP="002F1201">
      <w:pPr>
        <w:ind w:firstLineChars="100" w:firstLine="220"/>
        <w:rPr>
          <w:rFonts w:asciiTheme="minorHAnsi" w:eastAsiaTheme="minorHAnsi" w:hAnsiTheme="minorHAnsi" w:cs="Arial Unicode MS"/>
        </w:rPr>
      </w:pPr>
    </w:p>
    <w:p w14:paraId="11A10908" w14:textId="77777777" w:rsidR="000A383B" w:rsidRPr="0073249E" w:rsidRDefault="000A383B" w:rsidP="000A383B">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注文確定画面が表示されるので、注文を確定します。</w:t>
      </w:r>
    </w:p>
    <w:p w14:paraId="463F29E8" w14:textId="34ED8EA0" w:rsidR="000A383B" w:rsidRDefault="5629E573" w:rsidP="000A383B">
      <w:pPr>
        <w:ind w:leftChars="100" w:left="220"/>
        <w:rPr>
          <w:ins w:id="36" w:author="Tomonori Nishioka" w:date="2022-11-18T15:48:00Z"/>
          <w:rFonts w:asciiTheme="minorHAnsi" w:eastAsiaTheme="minorHAnsi" w:hAnsiTheme="minorHAnsi" w:cs="Arial Unicode MS"/>
        </w:rPr>
      </w:pPr>
      <w:del w:id="37" w:author="Tomonori Nishioka" w:date="2022-11-18T15:49:00Z">
        <w:r w:rsidDel="004D0622">
          <w:rPr>
            <w:noProof/>
          </w:rPr>
          <w:drawing>
            <wp:inline distT="0" distB="0" distL="0" distR="0" wp14:anchorId="4E63991A" wp14:editId="188556C9">
              <wp:extent cx="4848226" cy="2400300"/>
              <wp:effectExtent l="0" t="0" r="9525" b="0"/>
              <wp:docPr id="836222065"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6"/>
                      <pic:cNvPicPr/>
                    </pic:nvPicPr>
                    <pic:blipFill>
                      <a:blip r:embed="rId29">
                        <a:extLst>
                          <a:ext uri="{28A0092B-C50C-407E-A947-70E740481C1C}">
                            <a14:useLocalDpi xmlns:a14="http://schemas.microsoft.com/office/drawing/2010/main" val="0"/>
                          </a:ext>
                        </a:extLst>
                      </a:blip>
                      <a:stretch>
                        <a:fillRect/>
                      </a:stretch>
                    </pic:blipFill>
                    <pic:spPr>
                      <a:xfrm>
                        <a:off x="0" y="0"/>
                        <a:ext cx="4848226" cy="2400300"/>
                      </a:xfrm>
                      <a:prstGeom prst="rect">
                        <a:avLst/>
                      </a:prstGeom>
                    </pic:spPr>
                  </pic:pic>
                </a:graphicData>
              </a:graphic>
            </wp:inline>
          </w:drawing>
        </w:r>
      </w:del>
    </w:p>
    <w:p w14:paraId="0ED37378" w14:textId="264D122B" w:rsidR="004D0622" w:rsidRPr="0073249E" w:rsidRDefault="004D0622" w:rsidP="000A383B">
      <w:pPr>
        <w:ind w:leftChars="100" w:left="220"/>
        <w:rPr>
          <w:rFonts w:asciiTheme="minorHAnsi" w:eastAsiaTheme="minorHAnsi" w:hAnsiTheme="minorHAnsi" w:cs="Arial Unicode MS"/>
        </w:rPr>
      </w:pPr>
      <w:ins w:id="38" w:author="Tomonori Nishioka" w:date="2022-11-18T15:48:00Z">
        <w:r w:rsidRPr="004D0622">
          <w:rPr>
            <w:rFonts w:asciiTheme="minorHAnsi" w:eastAsiaTheme="minorHAnsi" w:hAnsiTheme="minorHAnsi" w:cs="Arial Unicode MS"/>
            <w:noProof/>
          </w:rPr>
          <w:lastRenderedPageBreak/>
          <w:drawing>
            <wp:inline distT="0" distB="0" distL="0" distR="0" wp14:anchorId="75BEC87F" wp14:editId="16581CB3">
              <wp:extent cx="4753069" cy="2364747"/>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72947" cy="2374637"/>
                      </a:xfrm>
                      <a:prstGeom prst="rect">
                        <a:avLst/>
                      </a:prstGeom>
                    </pic:spPr>
                  </pic:pic>
                </a:graphicData>
              </a:graphic>
            </wp:inline>
          </w:drawing>
        </w:r>
      </w:ins>
    </w:p>
    <w:p w14:paraId="3B7B4B86" w14:textId="77777777" w:rsidR="000A383B" w:rsidRDefault="000A383B">
      <w:pPr>
        <w:rPr>
          <w:rFonts w:asciiTheme="minorHAnsi" w:eastAsiaTheme="minorHAnsi" w:hAnsiTheme="minorHAnsi" w:cs="Arial Unicode MS"/>
        </w:rPr>
      </w:pPr>
      <w:r>
        <w:rPr>
          <w:rFonts w:asciiTheme="minorHAnsi" w:eastAsiaTheme="minorHAnsi" w:hAnsiTheme="minorHAnsi" w:cs="Arial Unicode MS"/>
        </w:rPr>
        <w:br w:type="page"/>
      </w:r>
    </w:p>
    <w:p w14:paraId="6790BEEA" w14:textId="77777777" w:rsidR="00DB5F2F" w:rsidRPr="0073249E" w:rsidRDefault="00DB5F2F"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lastRenderedPageBreak/>
        <w:t>Paidy Checkout</w:t>
      </w:r>
      <w:r w:rsidRPr="0073249E">
        <w:rPr>
          <w:rFonts w:asciiTheme="minorHAnsi" w:eastAsiaTheme="minorHAnsi" w:hAnsiTheme="minorHAnsi" w:cs="Arial Unicode MS" w:hint="eastAsia"/>
        </w:rPr>
        <w:t>が初回のみPOPUPで表示されます。</w:t>
      </w:r>
    </w:p>
    <w:p w14:paraId="07047608" w14:textId="31517590" w:rsidR="00C22699" w:rsidRDefault="09A03F42">
      <w:pPr>
        <w:rPr>
          <w:rFonts w:asciiTheme="minorHAnsi" w:eastAsiaTheme="minorHAnsi" w:hAnsiTheme="minorHAnsi"/>
        </w:rPr>
      </w:pPr>
      <w:del w:id="39" w:author="Tomonori Nishioka" w:date="2022-11-16T14:51:00Z">
        <w:r w:rsidRPr="207E852C" w:rsidDel="00C22699">
          <w:rPr>
            <w:rFonts w:asciiTheme="minorHAnsi" w:hAnsiTheme="minorHAnsi"/>
          </w:rPr>
          <w:delText xml:space="preserve">　</w:delText>
        </w:r>
        <w:r w:rsidDel="00C22699">
          <w:rPr>
            <w:noProof/>
          </w:rPr>
          <w:drawing>
            <wp:inline distT="0" distB="0" distL="0" distR="0" wp14:anchorId="512ED738" wp14:editId="609B4C13">
              <wp:extent cx="5612130" cy="2553335"/>
              <wp:effectExtent l="57150" t="57150" r="64770" b="56515"/>
              <wp:docPr id="788138575"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1"/>
                      <pic:cNvPicPr/>
                    </pic:nvPicPr>
                    <pic:blipFill>
                      <a:blip r:embed="rId31">
                        <a:extLst>
                          <a:ext uri="{28A0092B-C50C-407E-A947-70E740481C1C}">
                            <a14:useLocalDpi xmlns:a14="http://schemas.microsoft.com/office/drawing/2010/main" val="0"/>
                          </a:ext>
                        </a:extLst>
                      </a:blip>
                      <a:stretch>
                        <a:fillRect/>
                      </a:stretch>
                    </pic:blipFill>
                    <pic:spPr>
                      <a:xfrm>
                        <a:off x="0" y="0"/>
                        <a:ext cx="5612130" cy="2553335"/>
                      </a:xfrm>
                      <a:prstGeom prst="rect">
                        <a:avLst/>
                      </a:prstGeom>
                      <a:ln w="57150">
                        <a:solidFill>
                          <a:srgbClr val="00B050"/>
                        </a:solidFill>
                      </a:ln>
                    </pic:spPr>
                  </pic:pic>
                </a:graphicData>
              </a:graphic>
            </wp:inline>
          </w:drawing>
        </w:r>
      </w:del>
      <w:ins w:id="40" w:author="Tomonori Nishioka" w:date="2022-11-16T14:51:00Z">
        <w:r w:rsidR="00C22699" w:rsidRPr="00C22699">
          <w:rPr>
            <w:rFonts w:asciiTheme="minorHAnsi" w:eastAsiaTheme="minorHAnsi" w:hAnsiTheme="minorHAnsi"/>
            <w:noProof/>
          </w:rPr>
          <w:drawing>
            <wp:inline distT="0" distB="0" distL="0" distR="0" wp14:anchorId="35888FD6" wp14:editId="1B22C578">
              <wp:extent cx="4698748" cy="4599245"/>
              <wp:effectExtent l="0" t="0" r="635" b="0"/>
              <wp:docPr id="13" name="図 13"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テキスト, アプリケーション, チャットまたはテキスト メッセージ&#10;&#10;自動的に生成された説明"/>
                      <pic:cNvPicPr/>
                    </pic:nvPicPr>
                    <pic:blipFill>
                      <a:blip r:embed="rId32"/>
                      <a:stretch>
                        <a:fillRect/>
                      </a:stretch>
                    </pic:blipFill>
                    <pic:spPr>
                      <a:xfrm>
                        <a:off x="0" y="0"/>
                        <a:ext cx="4703029" cy="4603436"/>
                      </a:xfrm>
                      <a:prstGeom prst="rect">
                        <a:avLst/>
                      </a:prstGeom>
                    </pic:spPr>
                  </pic:pic>
                </a:graphicData>
              </a:graphic>
            </wp:inline>
          </w:drawing>
        </w:r>
      </w:ins>
    </w:p>
    <w:p w14:paraId="3A0FF5F2" w14:textId="77777777" w:rsidR="000A383B" w:rsidRPr="0073249E" w:rsidRDefault="000A383B">
      <w:pPr>
        <w:rPr>
          <w:rFonts w:asciiTheme="minorHAnsi" w:eastAsiaTheme="minorHAnsi" w:hAnsiTheme="minorHAnsi"/>
        </w:rPr>
      </w:pPr>
    </w:p>
    <w:p w14:paraId="0FB08DD1" w14:textId="77777777" w:rsidR="00DB5F2F" w:rsidRDefault="00DB5F2F" w:rsidP="00A77B44">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t>Paidy Checkout</w:t>
      </w:r>
      <w:r w:rsidRPr="0073249E">
        <w:rPr>
          <w:rFonts w:asciiTheme="minorHAnsi" w:eastAsiaTheme="minorHAnsi" w:hAnsiTheme="minorHAnsi" w:cs="Arial Unicode MS" w:hint="eastAsia"/>
        </w:rPr>
        <w:t>へ必要な情報を入力し、</w:t>
      </w:r>
      <w:r w:rsidR="000A383B">
        <w:rPr>
          <w:rFonts w:asciiTheme="minorHAnsi" w:eastAsiaTheme="minorHAnsi" w:hAnsiTheme="minorHAnsi" w:cs="Arial Unicode MS" w:hint="eastAsia"/>
        </w:rPr>
        <w:t>トークン発行</w:t>
      </w:r>
      <w:r w:rsidRPr="0073249E">
        <w:rPr>
          <w:rFonts w:asciiTheme="minorHAnsi" w:eastAsiaTheme="minorHAnsi" w:hAnsiTheme="minorHAnsi" w:cs="Arial Unicode MS" w:hint="eastAsia"/>
        </w:rPr>
        <w:t>を行います。</w:t>
      </w:r>
    </w:p>
    <w:p w14:paraId="61374181" w14:textId="77777777" w:rsidR="00E7207D" w:rsidRPr="0073249E" w:rsidRDefault="00E7207D" w:rsidP="00A77B44">
      <w:pPr>
        <w:ind w:firstLineChars="100" w:firstLine="220"/>
        <w:rPr>
          <w:rFonts w:asciiTheme="minorHAnsi" w:eastAsiaTheme="minorHAnsi" w:hAnsiTheme="minorHAnsi"/>
        </w:rPr>
      </w:pPr>
      <w:r>
        <w:rPr>
          <w:rFonts w:asciiTheme="minorHAnsi" w:eastAsiaTheme="minorHAnsi" w:hAnsiTheme="minorHAnsi" w:hint="eastAsia"/>
        </w:rPr>
        <w:t>※途中でポップアップ右上の×で中断した場合は、ポップアップが非表示になりますが、再度トークン発行</w:t>
      </w:r>
      <w:r w:rsidR="00B4013C">
        <w:rPr>
          <w:rFonts w:asciiTheme="minorHAnsi" w:eastAsiaTheme="minorHAnsi" w:hAnsiTheme="minorHAnsi" w:hint="eastAsia"/>
        </w:rPr>
        <w:t>と決済処理</w:t>
      </w:r>
      <w:r>
        <w:rPr>
          <w:rFonts w:asciiTheme="minorHAnsi" w:eastAsiaTheme="minorHAnsi" w:hAnsiTheme="minorHAnsi" w:hint="eastAsia"/>
        </w:rPr>
        <w:t>が可能です。</w:t>
      </w:r>
    </w:p>
    <w:p w14:paraId="5630AD66" w14:textId="3B0D9A82" w:rsidR="00DB5F2F" w:rsidRDefault="09A03F42" w:rsidP="002F1201">
      <w:pPr>
        <w:ind w:leftChars="100" w:left="220"/>
        <w:rPr>
          <w:rFonts w:asciiTheme="minorHAnsi" w:eastAsiaTheme="minorHAnsi" w:hAnsiTheme="minorHAnsi"/>
        </w:rPr>
      </w:pPr>
      <w:del w:id="41" w:author="Kameda Kentaro" w:date="2022-10-31T19:25:00Z">
        <w:r w:rsidDel="009630CA">
          <w:rPr>
            <w:noProof/>
          </w:rPr>
          <w:drawing>
            <wp:inline distT="0" distB="0" distL="0" distR="0" wp14:anchorId="1120DC06" wp14:editId="7E77FFB8">
              <wp:extent cx="5612130" cy="1582420"/>
              <wp:effectExtent l="0" t="0" r="7620" b="0"/>
              <wp:docPr id="157824095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2"/>
                      <pic:cNvPicPr/>
                    </pic:nvPicPr>
                    <pic:blipFill>
                      <a:blip r:embed="rId33">
                        <a:extLst>
                          <a:ext uri="{28A0092B-C50C-407E-A947-70E740481C1C}">
                            <a14:useLocalDpi xmlns:a14="http://schemas.microsoft.com/office/drawing/2010/main" val="0"/>
                          </a:ext>
                        </a:extLst>
                      </a:blip>
                      <a:stretch>
                        <a:fillRect/>
                      </a:stretch>
                    </pic:blipFill>
                    <pic:spPr>
                      <a:xfrm>
                        <a:off x="0" y="0"/>
                        <a:ext cx="5612130" cy="1582420"/>
                      </a:xfrm>
                      <a:prstGeom prst="rect">
                        <a:avLst/>
                      </a:prstGeom>
                    </pic:spPr>
                  </pic:pic>
                </a:graphicData>
              </a:graphic>
            </wp:inline>
          </w:drawing>
        </w:r>
      </w:del>
      <w:ins w:id="42" w:author="Kameda Kentaro" w:date="2022-10-31T19:25:00Z">
        <w:r w:rsidR="009630CA" w:rsidRPr="009630CA">
          <w:rPr>
            <w:rFonts w:asciiTheme="minorHAnsi" w:eastAsiaTheme="minorHAnsi" w:hAnsiTheme="minorHAnsi"/>
            <w:noProof/>
          </w:rPr>
          <w:drawing>
            <wp:inline distT="0" distB="0" distL="0" distR="0" wp14:anchorId="13ED2F3E" wp14:editId="5B4CA10B">
              <wp:extent cx="5743575" cy="1571210"/>
              <wp:effectExtent l="0" t="0" r="0" b="0"/>
              <wp:docPr id="8" name="図 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ィカル ユーザー インターフェイス, テキスト, アプリケーション&#10;&#10;自動的に生成された説明"/>
                      <pic:cNvPicPr/>
                    </pic:nvPicPr>
                    <pic:blipFill>
                      <a:blip r:embed="rId34"/>
                      <a:stretch>
                        <a:fillRect/>
                      </a:stretch>
                    </pic:blipFill>
                    <pic:spPr>
                      <a:xfrm>
                        <a:off x="0" y="0"/>
                        <a:ext cx="5760290" cy="1575783"/>
                      </a:xfrm>
                      <a:prstGeom prst="rect">
                        <a:avLst/>
                      </a:prstGeom>
                    </pic:spPr>
                  </pic:pic>
                </a:graphicData>
              </a:graphic>
            </wp:inline>
          </w:drawing>
        </w:r>
      </w:ins>
    </w:p>
    <w:p w14:paraId="61829076" w14:textId="77777777" w:rsidR="000A383B" w:rsidRPr="0073249E" w:rsidRDefault="000A383B" w:rsidP="002F1201">
      <w:pPr>
        <w:ind w:leftChars="100" w:left="220"/>
        <w:rPr>
          <w:rFonts w:asciiTheme="minorHAnsi" w:eastAsiaTheme="minorHAnsi" w:hAnsiTheme="minorHAnsi"/>
        </w:rPr>
      </w:pPr>
    </w:p>
    <w:p w14:paraId="38B409F2" w14:textId="73EFADFE" w:rsidR="00892861" w:rsidRDefault="05AFDD15" w:rsidP="005051DF">
      <w:pPr>
        <w:ind w:leftChars="100" w:left="220"/>
        <w:rPr>
          <w:rFonts w:asciiTheme="minorHAnsi" w:hAnsiTheme="minorHAnsi" w:cs="Arial Unicode MS"/>
        </w:rPr>
      </w:pPr>
      <w:r w:rsidRPr="207E852C">
        <w:rPr>
          <w:rFonts w:asciiTheme="minorHAnsi" w:hAnsiTheme="minorHAnsi"/>
        </w:rPr>
        <w:t>トークン発行の後、決済処理に移ります。</w:t>
      </w:r>
      <w:r w:rsidR="09A03F42" w:rsidRPr="207E852C">
        <w:rPr>
          <w:rFonts w:asciiTheme="minorHAnsi" w:hAnsiTheme="minorHAnsi" w:cs="Arial Unicode MS"/>
        </w:rPr>
        <w:t>決済が成功すると、注文</w:t>
      </w:r>
      <w:r w:rsidR="4115BF02" w:rsidRPr="207E852C">
        <w:rPr>
          <w:rFonts w:asciiTheme="minorHAnsi" w:hAnsiTheme="minorHAnsi" w:cs="Arial Unicode MS"/>
        </w:rPr>
        <w:t>完了画面へ遷移します。</w:t>
      </w:r>
    </w:p>
    <w:p w14:paraId="7641BE1C" w14:textId="036E97D6" w:rsidR="00B44EF9" w:rsidRDefault="00B44EF9" w:rsidP="005051DF">
      <w:pPr>
        <w:ind w:leftChars="100" w:left="220"/>
        <w:rPr>
          <w:ins w:id="43" w:author="Tomonori Nishioka" w:date="2022-11-18T15:49:00Z"/>
          <w:rFonts w:asciiTheme="minorHAnsi" w:eastAsiaTheme="minorHAnsi" w:hAnsiTheme="minorHAnsi" w:cs="Arial Unicode MS"/>
        </w:rPr>
      </w:pPr>
      <w:del w:id="44" w:author="Tomonori Nishioka" w:date="2022-11-18T15:49:00Z">
        <w:r w:rsidRPr="00B44EF9" w:rsidDel="003E00D2">
          <w:rPr>
            <w:rFonts w:asciiTheme="minorHAnsi" w:eastAsiaTheme="minorHAnsi" w:hAnsiTheme="minorHAnsi" w:cs="Arial Unicode MS"/>
            <w:noProof/>
          </w:rPr>
          <w:drawing>
            <wp:inline distT="0" distB="0" distL="0" distR="0" wp14:anchorId="4A0F4969" wp14:editId="44C3A23E">
              <wp:extent cx="5060887" cy="2811389"/>
              <wp:effectExtent l="0" t="0" r="0" b="0"/>
              <wp:docPr id="7" name="図 7"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グラフィカル ユーザー インターフェイス, テキスト, アプリケーション, メール&#10;&#10;自動的に生成された説明"/>
                      <pic:cNvPicPr/>
                    </pic:nvPicPr>
                    <pic:blipFill>
                      <a:blip r:embed="rId35"/>
                      <a:stretch>
                        <a:fillRect/>
                      </a:stretch>
                    </pic:blipFill>
                    <pic:spPr>
                      <a:xfrm>
                        <a:off x="0" y="0"/>
                        <a:ext cx="5081906" cy="2823066"/>
                      </a:xfrm>
                      <a:prstGeom prst="rect">
                        <a:avLst/>
                      </a:prstGeom>
                    </pic:spPr>
                  </pic:pic>
                </a:graphicData>
              </a:graphic>
            </wp:inline>
          </w:drawing>
        </w:r>
      </w:del>
    </w:p>
    <w:p w14:paraId="70EAF3D8" w14:textId="3251953B" w:rsidR="003E00D2" w:rsidRPr="0073249E" w:rsidRDefault="003E00D2" w:rsidP="005051DF">
      <w:pPr>
        <w:ind w:leftChars="100" w:left="220"/>
        <w:rPr>
          <w:rFonts w:asciiTheme="minorHAnsi" w:eastAsiaTheme="minorHAnsi" w:hAnsiTheme="minorHAnsi" w:cs="Arial Unicode MS"/>
        </w:rPr>
      </w:pPr>
      <w:ins w:id="45" w:author="Tomonori Nishioka" w:date="2022-11-18T15:49:00Z">
        <w:r w:rsidRPr="003E00D2">
          <w:rPr>
            <w:rFonts w:asciiTheme="minorHAnsi" w:eastAsiaTheme="minorHAnsi" w:hAnsiTheme="minorHAnsi" w:cs="Arial Unicode MS"/>
            <w:noProof/>
          </w:rPr>
          <w:lastRenderedPageBreak/>
          <w:drawing>
            <wp:inline distT="0" distB="0" distL="0" distR="0" wp14:anchorId="7ED6D6D7" wp14:editId="5CE350D1">
              <wp:extent cx="5060315" cy="2824586"/>
              <wp:effectExtent l="0" t="0" r="0" b="0"/>
              <wp:docPr id="36" name="図 3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グラフィカル ユーザー インターフェイス, テキスト, アプリケーション, メール&#10;&#10;自動的に生成された説明"/>
                      <pic:cNvPicPr/>
                    </pic:nvPicPr>
                    <pic:blipFill>
                      <a:blip r:embed="rId36"/>
                      <a:stretch>
                        <a:fillRect/>
                      </a:stretch>
                    </pic:blipFill>
                    <pic:spPr>
                      <a:xfrm>
                        <a:off x="0" y="0"/>
                        <a:ext cx="5070108" cy="2830052"/>
                      </a:xfrm>
                      <a:prstGeom prst="rect">
                        <a:avLst/>
                      </a:prstGeom>
                    </pic:spPr>
                  </pic:pic>
                </a:graphicData>
              </a:graphic>
            </wp:inline>
          </w:drawing>
        </w:r>
      </w:ins>
    </w:p>
    <w:p w14:paraId="18E3437C" w14:textId="77777777" w:rsidR="00DB5F2F" w:rsidRPr="0073249E" w:rsidRDefault="00DB5F2F"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w:t>
      </w:r>
    </w:p>
    <w:p w14:paraId="2BA226A1" w14:textId="77777777" w:rsidR="00DB5F2F" w:rsidRPr="0073249E" w:rsidRDefault="04B92D23" w:rsidP="002F1201">
      <w:pPr>
        <w:ind w:leftChars="100" w:left="220"/>
        <w:rPr>
          <w:rFonts w:asciiTheme="minorHAnsi" w:eastAsiaTheme="minorHAnsi" w:hAnsiTheme="minorHAnsi"/>
        </w:rPr>
      </w:pPr>
      <w:r>
        <w:rPr>
          <w:noProof/>
        </w:rPr>
        <w:drawing>
          <wp:inline distT="0" distB="0" distL="0" distR="0" wp14:anchorId="3459A947" wp14:editId="6046505F">
            <wp:extent cx="5612130" cy="2469515"/>
            <wp:effectExtent l="0" t="0" r="7620" b="6985"/>
            <wp:docPr id="760704833"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5"/>
                    <pic:cNvPicPr/>
                  </pic:nvPicPr>
                  <pic:blipFill>
                    <a:blip r:embed="rId37">
                      <a:extLst>
                        <a:ext uri="{28A0092B-C50C-407E-A947-70E740481C1C}">
                          <a14:useLocalDpi xmlns:a14="http://schemas.microsoft.com/office/drawing/2010/main" val="0"/>
                        </a:ext>
                      </a:extLst>
                    </a:blip>
                    <a:stretch>
                      <a:fillRect/>
                    </a:stretch>
                  </pic:blipFill>
                  <pic:spPr>
                    <a:xfrm>
                      <a:off x="0" y="0"/>
                      <a:ext cx="5612130" cy="2469515"/>
                    </a:xfrm>
                    <a:prstGeom prst="rect">
                      <a:avLst/>
                    </a:prstGeom>
                  </pic:spPr>
                </pic:pic>
              </a:graphicData>
            </a:graphic>
          </wp:inline>
        </w:drawing>
      </w:r>
    </w:p>
    <w:p w14:paraId="2A1CF51D" w14:textId="1E9B9A0E" w:rsidR="00DB5F2F" w:rsidRPr="0073249E" w:rsidDel="00FE5AF7" w:rsidRDefault="00DB5F2F">
      <w:pPr>
        <w:ind w:firstLineChars="100" w:firstLine="220"/>
        <w:rPr>
          <w:del w:id="46" w:author="Tomonori Nishioka" w:date="2022-11-17T09:53:00Z"/>
          <w:rFonts w:asciiTheme="minorHAnsi" w:eastAsiaTheme="minorHAnsi" w:hAnsiTheme="minorHAnsi" w:cs="Arial Unicode MS"/>
        </w:rPr>
      </w:pPr>
      <w:r w:rsidRPr="0073249E">
        <w:rPr>
          <w:rFonts w:asciiTheme="minorHAnsi" w:eastAsiaTheme="minorHAnsi" w:hAnsiTheme="minorHAnsi" w:cs="Arial Unicode MS" w:hint="eastAsia"/>
        </w:rPr>
        <w:t>Paidyへ作成された決済データ</w:t>
      </w:r>
    </w:p>
    <w:p w14:paraId="0A6959E7" w14:textId="5271D5DD" w:rsidR="00DB5F2F" w:rsidRDefault="04B92D23" w:rsidP="00FE5AF7">
      <w:pPr>
        <w:ind w:firstLineChars="100" w:firstLine="220"/>
        <w:rPr>
          <w:ins w:id="47" w:author="Tomonori Nishioka" w:date="2022-11-17T09:53:00Z"/>
          <w:rFonts w:asciiTheme="minorHAnsi" w:hAnsiTheme="minorHAnsi" w:cs="Arial Unicode MS"/>
        </w:rPr>
      </w:pPr>
      <w:del w:id="48" w:author="Tomonori Nishioka" w:date="2022-11-17T09:53:00Z">
        <w:r w:rsidDel="00FE5AF7">
          <w:rPr>
            <w:noProof/>
          </w:rPr>
          <w:drawing>
            <wp:inline distT="0" distB="0" distL="0" distR="0" wp14:anchorId="00DED34C" wp14:editId="31522780">
              <wp:extent cx="5612130" cy="2271395"/>
              <wp:effectExtent l="0" t="0" r="7620" b="0"/>
              <wp:docPr id="1629745555"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6"/>
                      <pic:cNvPicPr/>
                    </pic:nvPicPr>
                    <pic:blipFill>
                      <a:blip r:embed="rId38">
                        <a:extLst>
                          <a:ext uri="{28A0092B-C50C-407E-A947-70E740481C1C}">
                            <a14:useLocalDpi xmlns:a14="http://schemas.microsoft.com/office/drawing/2010/main" val="0"/>
                          </a:ext>
                        </a:extLst>
                      </a:blip>
                      <a:stretch>
                        <a:fillRect/>
                      </a:stretch>
                    </pic:blipFill>
                    <pic:spPr>
                      <a:xfrm>
                        <a:off x="0" y="0"/>
                        <a:ext cx="5612130" cy="2271395"/>
                      </a:xfrm>
                      <a:prstGeom prst="rect">
                        <a:avLst/>
                      </a:prstGeom>
                    </pic:spPr>
                  </pic:pic>
                </a:graphicData>
              </a:graphic>
            </wp:inline>
          </w:drawing>
        </w:r>
        <w:r w:rsidR="09A03F42" w:rsidRPr="207E852C" w:rsidDel="00FE5AF7">
          <w:rPr>
            <w:rFonts w:asciiTheme="minorHAnsi" w:hAnsiTheme="minorHAnsi" w:cs="Arial Unicode MS"/>
          </w:rPr>
          <w:delText xml:space="preserve"> </w:delText>
        </w:r>
      </w:del>
    </w:p>
    <w:p w14:paraId="0193F8D3" w14:textId="482CD989" w:rsidR="00FE5AF7" w:rsidRPr="0073249E" w:rsidRDefault="00FE5AF7" w:rsidP="00DB5F2F">
      <w:pPr>
        <w:ind w:firstLineChars="100" w:firstLine="220"/>
        <w:rPr>
          <w:rFonts w:asciiTheme="minorHAnsi" w:eastAsiaTheme="minorHAnsi" w:hAnsiTheme="minorHAnsi" w:cs="Arial Unicode MS"/>
        </w:rPr>
      </w:pPr>
      <w:ins w:id="49" w:author="Tomonori Nishioka" w:date="2022-11-17T09:53:00Z">
        <w:r w:rsidRPr="00FE5AF7">
          <w:rPr>
            <w:rFonts w:asciiTheme="minorHAnsi" w:eastAsiaTheme="minorHAnsi" w:hAnsiTheme="minorHAnsi" w:cs="Arial Unicode MS"/>
            <w:noProof/>
          </w:rPr>
          <w:drawing>
            <wp:inline distT="0" distB="0" distL="0" distR="0" wp14:anchorId="7BA23901" wp14:editId="6BA8A460">
              <wp:extent cx="5504507" cy="2234565"/>
              <wp:effectExtent l="0" t="0" r="0" b="635"/>
              <wp:docPr id="17"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10;&#10;自動的に生成された説明"/>
                      <pic:cNvPicPr/>
                    </pic:nvPicPr>
                    <pic:blipFill>
                      <a:blip r:embed="rId39"/>
                      <a:stretch>
                        <a:fillRect/>
                      </a:stretch>
                    </pic:blipFill>
                    <pic:spPr>
                      <a:xfrm>
                        <a:off x="0" y="0"/>
                        <a:ext cx="5512629" cy="2237862"/>
                      </a:xfrm>
                      <a:prstGeom prst="rect">
                        <a:avLst/>
                      </a:prstGeom>
                    </pic:spPr>
                  </pic:pic>
                </a:graphicData>
              </a:graphic>
            </wp:inline>
          </w:drawing>
        </w:r>
      </w:ins>
    </w:p>
    <w:p w14:paraId="10DAB1DD" w14:textId="77777777" w:rsidR="00DB5F2F" w:rsidRPr="0073249E" w:rsidRDefault="00DB5F2F" w:rsidP="00DB5F2F">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決済が失敗した場合は、</w:t>
      </w:r>
      <w:r w:rsidR="00892861" w:rsidRPr="0073249E">
        <w:rPr>
          <w:rFonts w:asciiTheme="minorHAnsi" w:eastAsiaTheme="minorHAnsi" w:hAnsiTheme="minorHAnsi" w:cs="Arial Unicode MS" w:hint="eastAsia"/>
        </w:rPr>
        <w:t>注文の確定時に</w:t>
      </w:r>
      <w:r w:rsidRPr="0073249E">
        <w:rPr>
          <w:rFonts w:asciiTheme="minorHAnsi" w:eastAsiaTheme="minorHAnsi" w:hAnsiTheme="minorHAnsi" w:cs="Arial Unicode MS" w:hint="eastAsia"/>
        </w:rPr>
        <w:t>決済エラーのメッセージが表示され、コマースクラウドへ</w:t>
      </w:r>
    </w:p>
    <w:p w14:paraId="2B41E9E8" w14:textId="77777777" w:rsidR="00DB5F2F" w:rsidRPr="0073249E" w:rsidRDefault="00DB5F2F" w:rsidP="00DB5F2F">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注文失敗のデータが作成されます。Paidyへ決済データは作成されません。</w:t>
      </w:r>
    </w:p>
    <w:p w14:paraId="17AD93B2" w14:textId="77777777" w:rsidR="00C24899" w:rsidRDefault="04B92D23" w:rsidP="00C24899">
      <w:pPr>
        <w:ind w:leftChars="100" w:left="220"/>
        <w:rPr>
          <w:rFonts w:asciiTheme="minorHAnsi" w:eastAsiaTheme="minorHAnsi" w:hAnsiTheme="minorHAnsi" w:cs="Arial Unicode MS"/>
        </w:rPr>
      </w:pPr>
      <w:r>
        <w:rPr>
          <w:noProof/>
        </w:rPr>
        <w:lastRenderedPageBreak/>
        <w:drawing>
          <wp:inline distT="0" distB="0" distL="0" distR="0" wp14:anchorId="57B42694" wp14:editId="4A4FC67E">
            <wp:extent cx="4819652" cy="2676525"/>
            <wp:effectExtent l="0" t="0" r="0" b="9525"/>
            <wp:docPr id="182655663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7"/>
                    <pic:cNvPicPr/>
                  </pic:nvPicPr>
                  <pic:blipFill>
                    <a:blip r:embed="rId40">
                      <a:extLst>
                        <a:ext uri="{28A0092B-C50C-407E-A947-70E740481C1C}">
                          <a14:useLocalDpi xmlns:a14="http://schemas.microsoft.com/office/drawing/2010/main" val="0"/>
                        </a:ext>
                      </a:extLst>
                    </a:blip>
                    <a:stretch>
                      <a:fillRect/>
                    </a:stretch>
                  </pic:blipFill>
                  <pic:spPr>
                    <a:xfrm>
                      <a:off x="0" y="0"/>
                      <a:ext cx="4819652" cy="2676525"/>
                    </a:xfrm>
                    <a:prstGeom prst="rect">
                      <a:avLst/>
                    </a:prstGeom>
                  </pic:spPr>
                </pic:pic>
              </a:graphicData>
            </a:graphic>
          </wp:inline>
        </w:drawing>
      </w:r>
    </w:p>
    <w:p w14:paraId="0DE4B5B7" w14:textId="77777777" w:rsidR="00C24899" w:rsidRDefault="00C24899" w:rsidP="00C24899">
      <w:pPr>
        <w:ind w:leftChars="100" w:left="220"/>
        <w:rPr>
          <w:rFonts w:asciiTheme="minorHAnsi" w:eastAsiaTheme="minorHAnsi" w:hAnsiTheme="minorHAnsi" w:cs="Arial Unicode MS"/>
        </w:rPr>
      </w:pPr>
    </w:p>
    <w:p w14:paraId="51B7506A" w14:textId="77777777" w:rsidR="00DB5F2F" w:rsidRPr="0073249E" w:rsidDel="00E26706" w:rsidRDefault="00DB5F2F" w:rsidP="005051DF">
      <w:pPr>
        <w:ind w:leftChars="100" w:left="220"/>
        <w:rPr>
          <w:del w:id="50" w:author="Tomonori Nishioka" w:date="2022-11-18T15:51:00Z"/>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コマースクラウドへ作成された注文データ（注文失敗）</w:t>
      </w:r>
    </w:p>
    <w:p w14:paraId="66204FF1" w14:textId="62739E77" w:rsidR="00B70F10" w:rsidRDefault="4AAC77C8">
      <w:pPr>
        <w:ind w:leftChars="100" w:left="220"/>
        <w:rPr>
          <w:ins w:id="51" w:author="Tomonori Nishioka" w:date="2022-11-18T15:50:00Z"/>
          <w:rFonts w:asciiTheme="minorHAnsi" w:eastAsiaTheme="minorHAnsi" w:hAnsiTheme="minorHAnsi"/>
        </w:rPr>
        <w:pPrChange w:id="52" w:author="Tomonori Nishioka" w:date="2022-11-18T15:51:00Z">
          <w:pPr/>
        </w:pPrChange>
      </w:pPr>
      <w:del w:id="53" w:author="Tomonori Nishioka" w:date="2022-11-18T15:51:00Z">
        <w:r w:rsidDel="00E26706">
          <w:rPr>
            <w:noProof/>
          </w:rPr>
          <w:drawing>
            <wp:inline distT="0" distB="0" distL="0" distR="0" wp14:anchorId="2C5FB37A" wp14:editId="08931A9E">
              <wp:extent cx="5612130" cy="2470785"/>
              <wp:effectExtent l="0" t="0" r="7620" b="5715"/>
              <wp:docPr id="52229311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8"/>
                      <pic:cNvPicPr/>
                    </pic:nvPicPr>
                    <pic:blipFill>
                      <a:blip r:embed="rId41">
                        <a:extLst>
                          <a:ext uri="{28A0092B-C50C-407E-A947-70E740481C1C}">
                            <a14:useLocalDpi xmlns:a14="http://schemas.microsoft.com/office/drawing/2010/main" val="0"/>
                          </a:ext>
                        </a:extLst>
                      </a:blip>
                      <a:stretch>
                        <a:fillRect/>
                      </a:stretch>
                    </pic:blipFill>
                    <pic:spPr>
                      <a:xfrm>
                        <a:off x="0" y="0"/>
                        <a:ext cx="5612130" cy="2470785"/>
                      </a:xfrm>
                      <a:prstGeom prst="rect">
                        <a:avLst/>
                      </a:prstGeom>
                    </pic:spPr>
                  </pic:pic>
                </a:graphicData>
              </a:graphic>
            </wp:inline>
          </w:drawing>
        </w:r>
      </w:del>
    </w:p>
    <w:p w14:paraId="31F34232" w14:textId="4BC86C2F" w:rsidR="003F2C80" w:rsidRDefault="003F2C80" w:rsidP="00B70F10">
      <w:pPr>
        <w:rPr>
          <w:rFonts w:asciiTheme="minorHAnsi" w:eastAsiaTheme="minorHAnsi" w:hAnsiTheme="minorHAnsi"/>
        </w:rPr>
      </w:pPr>
      <w:ins w:id="54" w:author="Tomonori Nishioka" w:date="2022-11-18T15:50:00Z">
        <w:r w:rsidRPr="003F2C80">
          <w:rPr>
            <w:rFonts w:asciiTheme="minorHAnsi" w:eastAsiaTheme="minorHAnsi" w:hAnsiTheme="minorHAnsi"/>
            <w:noProof/>
          </w:rPr>
          <w:drawing>
            <wp:inline distT="0" distB="0" distL="0" distR="0" wp14:anchorId="62EB21F6" wp14:editId="59999BFE">
              <wp:extent cx="5450186" cy="2355994"/>
              <wp:effectExtent l="0" t="0" r="0" b="0"/>
              <wp:docPr id="37" name="図 3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 アプリケーション&#10;&#10;自動的に生成された説明"/>
                      <pic:cNvPicPr/>
                    </pic:nvPicPr>
                    <pic:blipFill>
                      <a:blip r:embed="rId42"/>
                      <a:stretch>
                        <a:fillRect/>
                      </a:stretch>
                    </pic:blipFill>
                    <pic:spPr>
                      <a:xfrm>
                        <a:off x="0" y="0"/>
                        <a:ext cx="5462066" cy="2361130"/>
                      </a:xfrm>
                      <a:prstGeom prst="rect">
                        <a:avLst/>
                      </a:prstGeom>
                    </pic:spPr>
                  </pic:pic>
                </a:graphicData>
              </a:graphic>
            </wp:inline>
          </w:drawing>
        </w:r>
      </w:ins>
    </w:p>
    <w:p w14:paraId="2DBF0D7D" w14:textId="77777777" w:rsidR="00B70F10" w:rsidRDefault="00B70F10" w:rsidP="00B70F10">
      <w:pPr>
        <w:rPr>
          <w:rFonts w:asciiTheme="minorHAnsi" w:eastAsiaTheme="minorHAnsi" w:hAnsiTheme="minorHAnsi"/>
        </w:rPr>
      </w:pPr>
    </w:p>
    <w:p w14:paraId="150F81FE" w14:textId="77777777" w:rsidR="004C365A" w:rsidRPr="0073249E" w:rsidRDefault="00DB5F2F" w:rsidP="00B70F10">
      <w:pPr>
        <w:pStyle w:val="2"/>
        <w:rPr>
          <w:rFonts w:asciiTheme="minorHAnsi" w:eastAsiaTheme="minorHAnsi" w:hAnsiTheme="minorHAnsi"/>
        </w:rPr>
      </w:pPr>
      <w:r w:rsidRPr="0073249E">
        <w:rPr>
          <w:rFonts w:asciiTheme="minorHAnsi" w:eastAsiaTheme="minorHAnsi" w:hAnsiTheme="minorHAnsi"/>
        </w:rPr>
        <w:br w:type="page"/>
      </w:r>
      <w:bookmarkStart w:id="55" w:name="_Toc88741564"/>
      <w:r w:rsidR="00CD2517" w:rsidRPr="0073249E">
        <w:rPr>
          <w:rFonts w:asciiTheme="minorHAnsi" w:eastAsiaTheme="minorHAnsi" w:hAnsiTheme="minorHAnsi" w:cs="Arial Unicode MS"/>
        </w:rPr>
        <w:lastRenderedPageBreak/>
        <w:t>2-4．決済におけるプライバシー</w:t>
      </w:r>
      <w:bookmarkEnd w:id="55"/>
    </w:p>
    <w:p w14:paraId="4A74AE1C"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Paidy決済の認証では電話番号とメールアドレス</w:t>
      </w:r>
      <w:r w:rsidR="00341262" w:rsidRPr="0073249E">
        <w:rPr>
          <w:rFonts w:asciiTheme="minorHAnsi" w:eastAsiaTheme="minorHAnsi" w:hAnsiTheme="minorHAnsi" w:cs="Arial Unicode MS"/>
        </w:rPr>
        <w:t>を入力しますが、認証に使用した電話番号とメールアドレスについて</w:t>
      </w:r>
      <w:r w:rsidR="00341262" w:rsidRPr="0073249E">
        <w:rPr>
          <w:rFonts w:asciiTheme="minorHAnsi" w:eastAsiaTheme="minorHAnsi" w:hAnsiTheme="minorHAnsi" w:cs="Arial Unicode MS" w:hint="eastAsia"/>
        </w:rPr>
        <w:t>は</w:t>
      </w:r>
      <w:r w:rsidRPr="0073249E">
        <w:rPr>
          <w:rFonts w:asciiTheme="minorHAnsi" w:eastAsiaTheme="minorHAnsi" w:hAnsiTheme="minorHAnsi" w:cs="Arial Unicode MS"/>
        </w:rPr>
        <w:t>コマースクラウドでは保存されません。</w:t>
      </w:r>
    </w:p>
    <w:p w14:paraId="6E619CCD"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ただし、会員登録時に入力した情報、配送、請求先として入力した情報はコマースクラウドに保存されます。</w:t>
      </w:r>
    </w:p>
    <w:p w14:paraId="6B62F1B3" w14:textId="77777777" w:rsidR="004C365A" w:rsidRPr="0073249E" w:rsidRDefault="004C365A">
      <w:pPr>
        <w:rPr>
          <w:rFonts w:asciiTheme="minorHAnsi" w:eastAsiaTheme="minorHAnsi" w:hAnsiTheme="minorHAnsi"/>
        </w:rPr>
      </w:pPr>
    </w:p>
    <w:p w14:paraId="02F2C34E" w14:textId="77777777" w:rsidR="004C365A" w:rsidRPr="0073249E" w:rsidRDefault="00CD2517">
      <w:pPr>
        <w:rPr>
          <w:rFonts w:asciiTheme="minorHAnsi" w:eastAsiaTheme="minorHAnsi" w:hAnsiTheme="minorHAnsi"/>
        </w:rPr>
      </w:pPr>
      <w:r w:rsidRPr="0073249E">
        <w:rPr>
          <w:rFonts w:asciiTheme="minorHAnsi" w:eastAsiaTheme="minorHAnsi" w:hAnsiTheme="minorHAnsi"/>
        </w:rPr>
        <w:br w:type="page"/>
      </w:r>
    </w:p>
    <w:p w14:paraId="0B9C4E2D" w14:textId="77777777" w:rsidR="004C365A" w:rsidRPr="0073249E" w:rsidRDefault="00CD2517">
      <w:pPr>
        <w:pStyle w:val="1"/>
        <w:rPr>
          <w:rFonts w:asciiTheme="minorHAnsi" w:eastAsiaTheme="minorHAnsi" w:hAnsiTheme="minorHAnsi"/>
        </w:rPr>
      </w:pPr>
      <w:bookmarkStart w:id="56" w:name="_bcnk6dl5r651" w:colFirst="0" w:colLast="0"/>
      <w:bookmarkStart w:id="57" w:name="_Toc88741565"/>
      <w:bookmarkEnd w:id="56"/>
      <w:r w:rsidRPr="0073249E">
        <w:rPr>
          <w:rFonts w:asciiTheme="minorHAnsi" w:eastAsiaTheme="minorHAnsi" w:hAnsiTheme="minorHAnsi" w:cs="Arial Unicode MS"/>
        </w:rPr>
        <w:lastRenderedPageBreak/>
        <w:t>3.【実装ガイド】</w:t>
      </w:r>
      <w:bookmarkEnd w:id="57"/>
    </w:p>
    <w:p w14:paraId="1280926A" w14:textId="77777777" w:rsidR="004C365A" w:rsidRPr="0073249E" w:rsidRDefault="00CD2517">
      <w:pPr>
        <w:pStyle w:val="2"/>
        <w:rPr>
          <w:rFonts w:asciiTheme="minorHAnsi" w:eastAsiaTheme="minorHAnsi" w:hAnsiTheme="minorHAnsi"/>
        </w:rPr>
      </w:pPr>
      <w:bookmarkStart w:id="58" w:name="_bwwue7mgt1jo" w:colFirst="0" w:colLast="0"/>
      <w:bookmarkStart w:id="59" w:name="_Toc88741566"/>
      <w:bookmarkEnd w:id="58"/>
      <w:r w:rsidRPr="0073249E">
        <w:rPr>
          <w:rFonts w:asciiTheme="minorHAnsi" w:eastAsiaTheme="minorHAnsi" w:hAnsiTheme="minorHAnsi" w:cs="Arial Unicode MS"/>
        </w:rPr>
        <w:t>3-1．カートリッジアップロード（UX Studio)</w:t>
      </w:r>
      <w:bookmarkEnd w:id="59"/>
    </w:p>
    <w:p w14:paraId="680A4E5D" w14:textId="65759B96"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CommerceCloudへカートリッジのアップロードを行います。</w:t>
      </w:r>
    </w:p>
    <w:p w14:paraId="28872ED9" w14:textId="0B233D8A" w:rsidR="00D158BD" w:rsidRPr="0073249E" w:rsidRDefault="00CD2517" w:rsidP="00D158BD">
      <w:pPr>
        <w:rPr>
          <w:rFonts w:asciiTheme="minorHAnsi" w:eastAsiaTheme="minorHAnsi" w:hAnsiTheme="minorHAnsi"/>
        </w:rPr>
      </w:pPr>
      <w:r w:rsidRPr="0073249E">
        <w:rPr>
          <w:rFonts w:asciiTheme="minorHAnsi" w:eastAsiaTheme="minorHAnsi" w:hAnsiTheme="minorHAnsi" w:cs="Arial Unicode MS"/>
        </w:rPr>
        <w:t>・int_paidy</w:t>
      </w:r>
    </w:p>
    <w:p w14:paraId="20EC0B85" w14:textId="77777777" w:rsidR="00D158BD" w:rsidRPr="0073249E" w:rsidRDefault="00D158BD" w:rsidP="00D158BD">
      <w:pPr>
        <w:rPr>
          <w:rFonts w:asciiTheme="minorHAnsi" w:eastAsiaTheme="minorHAnsi" w:hAnsiTheme="minorHAnsi"/>
        </w:rPr>
      </w:pPr>
      <w:r>
        <w:rPr>
          <w:rFonts w:asciiTheme="minorHAnsi" w:eastAsiaTheme="minorHAnsi" w:hAnsiTheme="minorHAnsi" w:hint="eastAsia"/>
        </w:rPr>
        <w:t>・</w:t>
      </w:r>
      <w:r w:rsidRPr="0073249E">
        <w:rPr>
          <w:rFonts w:asciiTheme="minorHAnsi" w:eastAsiaTheme="minorHAnsi" w:hAnsiTheme="minorHAnsi" w:cs="Arial Unicode MS"/>
        </w:rPr>
        <w:t>int_paidy</w:t>
      </w:r>
      <w:r>
        <w:rPr>
          <w:rFonts w:asciiTheme="minorHAnsi" w:eastAsiaTheme="minorHAnsi" w:hAnsiTheme="minorHAnsi" w:cs="Arial Unicode MS" w:hint="eastAsia"/>
        </w:rPr>
        <w:t>_controllers（JSControllerサイトの場合）</w:t>
      </w:r>
    </w:p>
    <w:p w14:paraId="19219836" w14:textId="77777777" w:rsidR="004C365A" w:rsidRPr="0073249E" w:rsidRDefault="004C365A">
      <w:pPr>
        <w:rPr>
          <w:rFonts w:asciiTheme="minorHAnsi" w:eastAsiaTheme="minorHAnsi" w:hAnsiTheme="minorHAnsi"/>
        </w:rPr>
      </w:pPr>
    </w:p>
    <w:p w14:paraId="0F660658" w14:textId="77777777" w:rsidR="00C10CD0" w:rsidRDefault="00C10CD0" w:rsidP="00D158BD">
      <w:pPr>
        <w:rPr>
          <w:rFonts w:asciiTheme="minorHAnsi" w:eastAsiaTheme="minorHAnsi" w:hAnsiTheme="minorHAnsi" w:cs="Arial Unicode MS"/>
        </w:rPr>
      </w:pPr>
      <w:r w:rsidRPr="00C10CD0">
        <w:rPr>
          <w:rFonts w:asciiTheme="minorHAnsi" w:eastAsiaTheme="minorHAnsi" w:hAnsiTheme="minorHAnsi" w:cs="Arial Unicode MS" w:hint="eastAsia"/>
        </w:rPr>
        <w:t>PaidyカートリッジはSiteGenesisベースJSControllerサイトで使用できます。</w:t>
      </w:r>
    </w:p>
    <w:p w14:paraId="296FEF7D" w14:textId="025DD7FB" w:rsidR="004C365A" w:rsidRPr="0073249E" w:rsidRDefault="00D158BD">
      <w:pPr>
        <w:rPr>
          <w:rFonts w:asciiTheme="minorHAnsi" w:eastAsiaTheme="minorHAnsi" w:hAnsiTheme="minorHAnsi"/>
        </w:rPr>
      </w:pPr>
      <w:r w:rsidRPr="0073249E">
        <w:rPr>
          <w:rFonts w:asciiTheme="minorHAnsi" w:eastAsiaTheme="minorHAnsi" w:hAnsiTheme="minorHAnsi" w:cs="Arial Unicode MS"/>
        </w:rPr>
        <w:t xml:space="preserve">Commerce Cloud UX-studioを使用して 'int_paidy'および </w:t>
      </w:r>
      <w:r>
        <w:rPr>
          <w:rFonts w:asciiTheme="minorHAnsi" w:eastAsiaTheme="minorHAnsi" w:hAnsiTheme="minorHAnsi" w:hint="eastAsia"/>
        </w:rPr>
        <w:t>‘</w:t>
      </w:r>
      <w:r w:rsidRPr="0073249E">
        <w:rPr>
          <w:rFonts w:asciiTheme="minorHAnsi" w:eastAsiaTheme="minorHAnsi" w:hAnsiTheme="minorHAnsi" w:cs="Arial Unicode MS"/>
        </w:rPr>
        <w:t>int_paidy</w:t>
      </w:r>
      <w:r>
        <w:rPr>
          <w:rFonts w:asciiTheme="minorHAnsi" w:eastAsiaTheme="minorHAnsi" w:hAnsiTheme="minorHAnsi" w:cs="Arial Unicode MS" w:hint="eastAsia"/>
        </w:rPr>
        <w:t>_controllers’</w:t>
      </w:r>
      <w:r w:rsidRPr="0073249E">
        <w:rPr>
          <w:rFonts w:asciiTheme="minorHAnsi" w:eastAsiaTheme="minorHAnsi" w:hAnsiTheme="minorHAnsi" w:cs="Arial Unicode MS"/>
        </w:rPr>
        <w:t>カートリッジをCommerceCloudにアップロードします。</w:t>
      </w:r>
    </w:p>
    <w:p w14:paraId="2C86AEA6" w14:textId="77777777" w:rsidR="004C365A" w:rsidRPr="0073249E" w:rsidRDefault="00CD2517">
      <w:pPr>
        <w:pStyle w:val="2"/>
        <w:rPr>
          <w:rFonts w:asciiTheme="minorHAnsi" w:eastAsiaTheme="minorHAnsi" w:hAnsiTheme="minorHAnsi"/>
        </w:rPr>
      </w:pPr>
      <w:bookmarkStart w:id="60" w:name="_cb0xfoaj79se" w:colFirst="0" w:colLast="0"/>
      <w:bookmarkStart w:id="61" w:name="_Toc88741567"/>
      <w:bookmarkEnd w:id="60"/>
      <w:r w:rsidRPr="0073249E">
        <w:rPr>
          <w:rFonts w:asciiTheme="minorHAnsi" w:eastAsiaTheme="minorHAnsi" w:hAnsiTheme="minorHAnsi" w:cs="Arial Unicode MS"/>
        </w:rPr>
        <w:t>3-2．BusinessManagerセットアップ</w:t>
      </w:r>
      <w:bookmarkEnd w:id="61"/>
    </w:p>
    <w:p w14:paraId="165A269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Paidy決済の設定を、CommerceCloudの管理画面、BusinessManagerにて行います。</w:t>
      </w:r>
    </w:p>
    <w:p w14:paraId="6057F4E1" w14:textId="77777777" w:rsidR="004C365A" w:rsidRPr="0073249E" w:rsidRDefault="00CD2517">
      <w:pPr>
        <w:pStyle w:val="3"/>
        <w:rPr>
          <w:rFonts w:asciiTheme="minorHAnsi" w:eastAsiaTheme="minorHAnsi" w:hAnsiTheme="minorHAnsi"/>
          <w:color w:val="000000"/>
        </w:rPr>
      </w:pPr>
      <w:bookmarkStart w:id="62" w:name="_7aqxjd6rsah4" w:colFirst="0" w:colLast="0"/>
      <w:bookmarkStart w:id="63" w:name="_Toc88741568"/>
      <w:bookmarkEnd w:id="62"/>
      <w:r w:rsidRPr="0073249E">
        <w:rPr>
          <w:rFonts w:asciiTheme="minorHAnsi" w:eastAsiaTheme="minorHAnsi" w:hAnsiTheme="minorHAnsi" w:cs="Arial Unicode MS"/>
          <w:color w:val="000000"/>
        </w:rPr>
        <w:t>3-2-1. カートリッジの割当て</w:t>
      </w:r>
      <w:bookmarkEnd w:id="63"/>
    </w:p>
    <w:p w14:paraId="072D434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サイトにPaidyカートリッジを割当てます。</w:t>
      </w:r>
    </w:p>
    <w:p w14:paraId="7194DBDC" w14:textId="77777777" w:rsidR="004C365A" w:rsidRPr="0073249E" w:rsidRDefault="004C365A">
      <w:pPr>
        <w:rPr>
          <w:rFonts w:asciiTheme="minorHAnsi" w:eastAsiaTheme="minorHAnsi" w:hAnsiTheme="minorHAnsi"/>
          <w:sz w:val="21"/>
          <w:szCs w:val="21"/>
        </w:rPr>
      </w:pPr>
    </w:p>
    <w:p w14:paraId="73F3BE21"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 &gt;  サイトの管理 &gt; [管理しているサイト] - 設定</w:t>
      </w:r>
    </w:p>
    <w:p w14:paraId="769D0D3C"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16B32FD5" wp14:editId="07777777">
            <wp:extent cx="6076950" cy="2790825"/>
            <wp:effectExtent l="0" t="0" r="0" b="9525"/>
            <wp:docPr id="38" name="image77.png" descr="カートリッジ割当１加工済.png"/>
            <wp:cNvGraphicFramePr/>
            <a:graphic xmlns:a="http://schemas.openxmlformats.org/drawingml/2006/main">
              <a:graphicData uri="http://schemas.openxmlformats.org/drawingml/2006/picture">
                <pic:pic xmlns:pic="http://schemas.openxmlformats.org/drawingml/2006/picture">
                  <pic:nvPicPr>
                    <pic:cNvPr id="0" name="image77.png" descr="カートリッジ割当１加工済.png"/>
                    <pic:cNvPicPr preferRelativeResize="0"/>
                  </pic:nvPicPr>
                  <pic:blipFill>
                    <a:blip r:embed="rId43"/>
                    <a:srcRect/>
                    <a:stretch>
                      <a:fillRect/>
                    </a:stretch>
                  </pic:blipFill>
                  <pic:spPr>
                    <a:xfrm>
                      <a:off x="0" y="0"/>
                      <a:ext cx="6077306" cy="2790988"/>
                    </a:xfrm>
                    <a:prstGeom prst="rect">
                      <a:avLst/>
                    </a:prstGeom>
                    <a:ln/>
                  </pic:spPr>
                </pic:pic>
              </a:graphicData>
            </a:graphic>
          </wp:inline>
        </w:drawing>
      </w:r>
    </w:p>
    <w:p w14:paraId="782F4150" w14:textId="77777777" w:rsidR="004C365A" w:rsidRPr="0073249E" w:rsidRDefault="000419B7">
      <w:pPr>
        <w:rPr>
          <w:rFonts w:asciiTheme="minorHAnsi" w:eastAsiaTheme="minorHAnsi" w:hAnsiTheme="minorHAnsi"/>
        </w:rPr>
      </w:pPr>
      <w:r w:rsidRPr="000419B7">
        <w:rPr>
          <w:rFonts w:asciiTheme="minorHAnsi" w:eastAsiaTheme="minorHAnsi" w:hAnsiTheme="minorHAnsi"/>
        </w:rPr>
        <w:t>int_paidy_controllers:int_paidy:</w:t>
      </w:r>
      <w:r>
        <w:rPr>
          <w:rFonts w:asciiTheme="minorHAnsi" w:eastAsiaTheme="minorHAnsi" w:hAnsiTheme="minorHAnsi" w:hint="eastAsia"/>
          <w:lang w:val="en-US"/>
        </w:rPr>
        <w:t>加盟店様カートリッジ</w:t>
      </w:r>
    </w:p>
    <w:p w14:paraId="1231BE67" w14:textId="77777777" w:rsidR="00674401" w:rsidRDefault="00674401">
      <w:pPr>
        <w:rPr>
          <w:rFonts w:asciiTheme="minorHAnsi" w:eastAsiaTheme="minorHAnsi" w:hAnsiTheme="minorHAnsi"/>
        </w:rPr>
      </w:pPr>
      <w:r>
        <w:rPr>
          <w:rFonts w:asciiTheme="minorHAnsi" w:eastAsiaTheme="minorHAnsi" w:hAnsiTheme="minorHAnsi"/>
        </w:rPr>
        <w:br w:type="page"/>
      </w:r>
    </w:p>
    <w:p w14:paraId="56347603" w14:textId="25D0F822" w:rsidR="008C2B6E" w:rsidRDefault="008C2B6E">
      <w:pPr>
        <w:pStyle w:val="3"/>
        <w:rPr>
          <w:rFonts w:asciiTheme="minorHAnsi" w:eastAsiaTheme="minorHAnsi" w:hAnsiTheme="minorHAnsi"/>
          <w:color w:val="000000"/>
        </w:rPr>
      </w:pPr>
      <w:bookmarkStart w:id="64" w:name="_lnldiruz5ahm" w:colFirst="0" w:colLast="0"/>
      <w:bookmarkStart w:id="65" w:name="_Toc88741569"/>
      <w:bookmarkStart w:id="66" w:name="_Toc503261181"/>
      <w:bookmarkEnd w:id="64"/>
      <w:r w:rsidRPr="0073249E">
        <w:rPr>
          <w:rFonts w:asciiTheme="minorHAnsi" w:eastAsiaTheme="minorHAnsi" w:hAnsiTheme="minorHAnsi" w:cs="Arial Unicode MS"/>
          <w:color w:val="000000"/>
        </w:rPr>
        <w:lastRenderedPageBreak/>
        <w:t>3-2-2. メタデータのインポート</w:t>
      </w:r>
      <w:bookmarkEnd w:id="65"/>
    </w:p>
    <w:p w14:paraId="38579FC1" w14:textId="670E37A0" w:rsidR="008C2B6E" w:rsidRPr="0073249E" w:rsidRDefault="008C2B6E" w:rsidP="7F92AFE0">
      <w:pPr>
        <w:rPr>
          <w:rFonts w:asciiTheme="minorHAnsi" w:hAnsiTheme="minorHAnsi"/>
        </w:rPr>
      </w:pPr>
      <w:r w:rsidRPr="7F92AFE0">
        <w:rPr>
          <w:rFonts w:asciiTheme="minorHAnsi" w:hAnsiTheme="minorHAnsi" w:cs="Arial Unicode MS"/>
        </w:rPr>
        <w:t>パッケージ内に</w:t>
      </w:r>
      <w:r w:rsidR="00526B87" w:rsidRPr="7F92AFE0">
        <w:rPr>
          <w:rFonts w:asciiTheme="minorHAnsi" w:hAnsiTheme="minorHAnsi" w:cs="Arial Unicode MS"/>
        </w:rPr>
        <w:t>meta_data_22.1.0_sg</w:t>
      </w:r>
      <w:r w:rsidRPr="7F92AFE0">
        <w:rPr>
          <w:rFonts w:asciiTheme="minorHAnsi" w:hAnsiTheme="minorHAnsi" w:cs="Arial Unicode MS"/>
        </w:rPr>
        <w:t>.zipを用意しています。</w:t>
      </w:r>
    </w:p>
    <w:p w14:paraId="14987579" w14:textId="5A36A0FC" w:rsidR="008C2B6E" w:rsidRPr="0073249E" w:rsidRDefault="008C2B6E" w:rsidP="008C2B6E">
      <w:pPr>
        <w:rPr>
          <w:rFonts w:asciiTheme="minorHAnsi" w:eastAsiaTheme="minorHAnsi" w:hAnsiTheme="minorHAnsi"/>
        </w:rPr>
      </w:pPr>
      <w:r w:rsidRPr="0073249E">
        <w:rPr>
          <w:rFonts w:asciiTheme="minorHAnsi" w:eastAsiaTheme="minorHAnsi" w:hAnsiTheme="minorHAnsi" w:cs="Arial Unicode MS"/>
        </w:rPr>
        <w:t>この</w:t>
      </w:r>
      <w:r>
        <w:rPr>
          <w:rFonts w:asciiTheme="minorHAnsi" w:eastAsiaTheme="minorHAnsi" w:hAnsiTheme="minorHAnsi" w:cs="Arial Unicode MS" w:hint="eastAsia"/>
        </w:rPr>
        <w:t>zip</w:t>
      </w:r>
      <w:r w:rsidRPr="0073249E">
        <w:rPr>
          <w:rFonts w:asciiTheme="minorHAnsi" w:eastAsiaTheme="minorHAnsi" w:hAnsiTheme="minorHAnsi" w:cs="Arial Unicode MS"/>
        </w:rPr>
        <w:t>ファイルをインポートすることで、Paidy決済を使用する</w:t>
      </w:r>
      <w:r>
        <w:rPr>
          <w:rFonts w:asciiTheme="minorHAnsi" w:eastAsiaTheme="minorHAnsi" w:hAnsiTheme="minorHAnsi" w:cs="Arial Unicode MS" w:hint="eastAsia"/>
        </w:rPr>
        <w:t>為の、</w:t>
      </w:r>
      <w:r w:rsidRPr="0073249E">
        <w:rPr>
          <w:rFonts w:asciiTheme="minorHAnsi" w:eastAsiaTheme="minorHAnsi" w:hAnsiTheme="minorHAnsi" w:cs="Arial Unicode MS"/>
        </w:rPr>
        <w:t>サービス</w:t>
      </w:r>
      <w:r w:rsidR="00C21CB3">
        <w:rPr>
          <w:rFonts w:asciiTheme="minorHAnsi" w:eastAsiaTheme="minorHAnsi" w:hAnsiTheme="minorHAnsi" w:cs="Arial Unicode MS" w:hint="eastAsia"/>
        </w:rPr>
        <w:t>の追加</w:t>
      </w:r>
      <w:r>
        <w:rPr>
          <w:rFonts w:asciiTheme="minorHAnsi" w:eastAsiaTheme="minorHAnsi" w:hAnsiTheme="minorHAnsi" w:cs="Arial Unicode MS" w:hint="eastAsia"/>
        </w:rPr>
        <w:t>、</w:t>
      </w:r>
      <w:r w:rsidR="00C21CB3">
        <w:rPr>
          <w:rFonts w:asciiTheme="minorHAnsi" w:eastAsiaTheme="minorHAnsi" w:hAnsiTheme="minorHAnsi" w:cs="Arial Unicode MS" w:hint="eastAsia"/>
        </w:rPr>
        <w:t>支払方法・支払処理業者の追加、</w:t>
      </w:r>
      <w:r w:rsidRPr="0073249E">
        <w:rPr>
          <w:rFonts w:asciiTheme="minorHAnsi" w:eastAsiaTheme="minorHAnsi" w:hAnsiTheme="minorHAnsi" w:cs="Arial Unicode MS"/>
        </w:rPr>
        <w:t>システムオブジェクト、カスタムオブジェクトの構成</w:t>
      </w:r>
      <w:r>
        <w:rPr>
          <w:rFonts w:asciiTheme="minorHAnsi" w:eastAsiaTheme="minorHAnsi" w:hAnsiTheme="minorHAnsi" w:cs="Arial Unicode MS" w:hint="eastAsia"/>
        </w:rPr>
        <w:t>の</w:t>
      </w:r>
      <w:r w:rsidRPr="0073249E">
        <w:rPr>
          <w:rFonts w:asciiTheme="minorHAnsi" w:eastAsiaTheme="minorHAnsi" w:hAnsiTheme="minorHAnsi" w:cs="Arial Unicode MS"/>
        </w:rPr>
        <w:t>変更</w:t>
      </w:r>
      <w:r w:rsidR="00C21CB3">
        <w:rPr>
          <w:rFonts w:asciiTheme="minorHAnsi" w:eastAsiaTheme="minorHAnsi" w:hAnsiTheme="minorHAnsi" w:cs="Arial Unicode MS" w:hint="eastAsia"/>
        </w:rPr>
        <w:t>を</w:t>
      </w:r>
      <w:r w:rsidRPr="0073249E">
        <w:rPr>
          <w:rFonts w:asciiTheme="minorHAnsi" w:eastAsiaTheme="minorHAnsi" w:hAnsiTheme="minorHAnsi" w:cs="Arial Unicode MS"/>
        </w:rPr>
        <w:t>します。詳細については後述します。</w:t>
      </w:r>
    </w:p>
    <w:p w14:paraId="557679FC" w14:textId="7251B257" w:rsidR="008C2B6E" w:rsidRDefault="008C2B6E" w:rsidP="008C2B6E">
      <w:r w:rsidRPr="008C2B6E">
        <w:rPr>
          <w:rFonts w:asciiTheme="minorHAnsi" w:eastAsiaTheme="minorHAnsi" w:hAnsiTheme="minorHAnsi" w:cs="Arial Unicode MS" w:hint="eastAsia"/>
        </w:rPr>
        <w:t>管理 &gt;  サイトの開発 &gt;  サイトのインポート &amp; エクスポート</w:t>
      </w:r>
    </w:p>
    <w:p w14:paraId="735573EE" w14:textId="4B336AFA" w:rsidR="008C2B6E" w:rsidRDefault="008C2B6E" w:rsidP="008C2B6E">
      <w:r>
        <w:rPr>
          <w:rFonts w:hint="eastAsia"/>
        </w:rPr>
        <w:t>[ファイルを選択]をクリックします。</w:t>
      </w:r>
    </w:p>
    <w:p w14:paraId="78454C52" w14:textId="1D953158" w:rsidR="008C2B6E" w:rsidRDefault="5D328036" w:rsidP="008C2B6E">
      <w:r>
        <w:rPr>
          <w:noProof/>
        </w:rPr>
        <w:drawing>
          <wp:inline distT="0" distB="0" distL="0" distR="0" wp14:anchorId="11589B5A" wp14:editId="4AAA3AAB">
            <wp:extent cx="5953124" cy="1619250"/>
            <wp:effectExtent l="0" t="0" r="9525" b="0"/>
            <wp:docPr id="172744198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pic:nvPicPr>
                  <pic:blipFill>
                    <a:blip r:embed="rId44">
                      <a:extLst>
                        <a:ext uri="{28A0092B-C50C-407E-A947-70E740481C1C}">
                          <a14:useLocalDpi xmlns:a14="http://schemas.microsoft.com/office/drawing/2010/main" val="0"/>
                        </a:ext>
                      </a:extLst>
                    </a:blip>
                    <a:stretch>
                      <a:fillRect/>
                    </a:stretch>
                  </pic:blipFill>
                  <pic:spPr>
                    <a:xfrm>
                      <a:off x="0" y="0"/>
                      <a:ext cx="5953124" cy="1619250"/>
                    </a:xfrm>
                    <a:prstGeom prst="rect">
                      <a:avLst/>
                    </a:prstGeom>
                  </pic:spPr>
                </pic:pic>
              </a:graphicData>
            </a:graphic>
          </wp:inline>
        </w:drawing>
      </w:r>
    </w:p>
    <w:p w14:paraId="0CB67A82" w14:textId="3047CD65" w:rsidR="008C2B6E" w:rsidRPr="00371609" w:rsidRDefault="008C2B6E" w:rsidP="7F92AFE0">
      <w:pPr>
        <w:rPr>
          <w:rFonts w:asciiTheme="minorHAnsi" w:hAnsiTheme="minorHAnsi"/>
        </w:rPr>
      </w:pPr>
      <w:r w:rsidRPr="7F92AFE0">
        <w:rPr>
          <w:rFonts w:asciiTheme="minorHAnsi" w:hAnsiTheme="minorHAnsi" w:cs="Arial Unicode MS"/>
        </w:rPr>
        <w:t>パッケージ内の</w:t>
      </w:r>
      <w:r w:rsidR="00526B87" w:rsidRPr="7F92AFE0">
        <w:rPr>
          <w:rFonts w:asciiTheme="minorHAnsi" w:hAnsiTheme="minorHAnsi" w:cs="Arial Unicode MS"/>
        </w:rPr>
        <w:t>meta_data_22.1.0_sg</w:t>
      </w:r>
      <w:r w:rsidRPr="7F92AFE0">
        <w:rPr>
          <w:rFonts w:asciiTheme="minorHAnsi" w:hAnsiTheme="minorHAnsi" w:cs="Arial Unicode MS"/>
        </w:rPr>
        <w:t>.zipを選択し、[アップロード]ボタンをクリックします。</w:t>
      </w:r>
    </w:p>
    <w:p w14:paraId="7F2D597C" w14:textId="7DD80551" w:rsidR="008C2B6E" w:rsidRDefault="00CC3177" w:rsidP="008C2B6E">
      <w:r>
        <w:rPr>
          <w:noProof/>
        </w:rPr>
        <w:drawing>
          <wp:inline distT="0" distB="0" distL="0" distR="0" wp14:anchorId="63AE27CB" wp14:editId="351F5731">
            <wp:extent cx="6409688" cy="1345565"/>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pic:nvPicPr>
                  <pic:blipFill>
                    <a:blip r:embed="rId45">
                      <a:extLst>
                        <a:ext uri="{28A0092B-C50C-407E-A947-70E740481C1C}">
                          <a14:useLocalDpi xmlns:a14="http://schemas.microsoft.com/office/drawing/2010/main" val="0"/>
                        </a:ext>
                      </a:extLst>
                    </a:blip>
                    <a:stretch>
                      <a:fillRect/>
                    </a:stretch>
                  </pic:blipFill>
                  <pic:spPr>
                    <a:xfrm>
                      <a:off x="0" y="0"/>
                      <a:ext cx="6409688" cy="1345565"/>
                    </a:xfrm>
                    <a:prstGeom prst="rect">
                      <a:avLst/>
                    </a:prstGeom>
                  </pic:spPr>
                </pic:pic>
              </a:graphicData>
            </a:graphic>
          </wp:inline>
        </w:drawing>
      </w:r>
    </w:p>
    <w:p w14:paraId="1F3353DB" w14:textId="77777777" w:rsidR="00371609" w:rsidRDefault="00371609" w:rsidP="008C2B6E"/>
    <w:p w14:paraId="6A05B98B" w14:textId="0D9B1563" w:rsidR="008C2B6E" w:rsidRDefault="00B07275" w:rsidP="008C2B6E">
      <w:r>
        <w:t>zipファイルアップロード後、</w:t>
      </w:r>
      <w:r w:rsidR="00526B87">
        <w:t>meta_data_22.1.0_sg</w:t>
      </w:r>
      <w:r>
        <w:t>.zipにチェックを入れ、[インポート]をクリックします。</w:t>
      </w:r>
    </w:p>
    <w:p w14:paraId="798FDA1F" w14:textId="7078FE18" w:rsidR="008C2B6E" w:rsidRDefault="7F92AFE0" w:rsidP="7F92AFE0">
      <w:r>
        <w:rPr>
          <w:noProof/>
        </w:rPr>
        <w:drawing>
          <wp:inline distT="0" distB="0" distL="0" distR="0" wp14:anchorId="13A6F581" wp14:editId="2D800299">
            <wp:extent cx="6477000" cy="1268412"/>
            <wp:effectExtent l="0" t="0" r="0" b="0"/>
            <wp:docPr id="1113934717" name="図 111393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77000" cy="1268412"/>
                    </a:xfrm>
                    <a:prstGeom prst="rect">
                      <a:avLst/>
                    </a:prstGeom>
                  </pic:spPr>
                </pic:pic>
              </a:graphicData>
            </a:graphic>
          </wp:inline>
        </w:drawing>
      </w:r>
    </w:p>
    <w:p w14:paraId="07131708" w14:textId="026754CB" w:rsidR="00B07275" w:rsidRDefault="00B07275" w:rsidP="008C2B6E"/>
    <w:p w14:paraId="512C9CC7" w14:textId="408D8DDF" w:rsidR="00B07275" w:rsidRDefault="00C21CB3" w:rsidP="008C2B6E">
      <w:r>
        <w:rPr>
          <w:rFonts w:hint="eastAsia"/>
        </w:rPr>
        <w:t>[OK]をクリックします。</w:t>
      </w:r>
    </w:p>
    <w:p w14:paraId="664355AD" w14:textId="341B730D" w:rsidR="00F76C7C" w:rsidRPr="00D165AA" w:rsidRDefault="4AE8F959">
      <w:r>
        <w:rPr>
          <w:noProof/>
        </w:rPr>
        <w:drawing>
          <wp:inline distT="0" distB="0" distL="0" distR="0" wp14:anchorId="44396FFE" wp14:editId="5EBBB5F5">
            <wp:extent cx="6657340" cy="400050"/>
            <wp:effectExtent l="0" t="0" r="0" b="0"/>
            <wp:docPr id="1883714198"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pic:nvPicPr>
                  <pic:blipFill>
                    <a:blip r:embed="rId47">
                      <a:extLst>
                        <a:ext uri="{28A0092B-C50C-407E-A947-70E740481C1C}">
                          <a14:useLocalDpi xmlns:a14="http://schemas.microsoft.com/office/drawing/2010/main" val="0"/>
                        </a:ext>
                      </a:extLst>
                    </a:blip>
                    <a:stretch>
                      <a:fillRect/>
                    </a:stretch>
                  </pic:blipFill>
                  <pic:spPr>
                    <a:xfrm>
                      <a:off x="0" y="0"/>
                      <a:ext cx="6657340" cy="400050"/>
                    </a:xfrm>
                    <a:prstGeom prst="rect">
                      <a:avLst/>
                    </a:prstGeom>
                  </pic:spPr>
                </pic:pic>
              </a:graphicData>
            </a:graphic>
          </wp:inline>
        </w:drawing>
      </w:r>
      <w:bookmarkEnd w:id="66"/>
    </w:p>
    <w:p w14:paraId="385FFD7C"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サービス</w:t>
      </w:r>
      <w:r w:rsidRPr="0073249E">
        <w:rPr>
          <w:rFonts w:asciiTheme="minorHAnsi" w:eastAsiaTheme="minorHAnsi" w:hAnsiTheme="minorHAnsi" w:cs="Arial Unicode MS"/>
        </w:rPr>
        <w:t>メタデータインポート時の構成</w:t>
      </w:r>
    </w:p>
    <w:p w14:paraId="69A18511"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lastRenderedPageBreak/>
        <w:t>メタデータをインポートした際の</w:t>
      </w:r>
      <w:r>
        <w:rPr>
          <w:rFonts w:asciiTheme="minorHAnsi" w:eastAsiaTheme="minorHAnsi" w:hAnsiTheme="minorHAnsi" w:cs="Arial Unicode MS" w:hint="eastAsia"/>
        </w:rPr>
        <w:t>サービス</w:t>
      </w:r>
      <w:r w:rsidRPr="0073249E">
        <w:rPr>
          <w:rFonts w:asciiTheme="minorHAnsi" w:eastAsiaTheme="minorHAnsi" w:hAnsiTheme="minorHAnsi" w:cs="Arial Unicode MS"/>
        </w:rPr>
        <w:t>の構成について記載します。</w:t>
      </w:r>
    </w:p>
    <w:p w14:paraId="58DAA43B" w14:textId="77777777" w:rsidR="00A96118" w:rsidRDefault="00282128" w:rsidP="00282128">
      <w:pPr>
        <w:rPr>
          <w:rFonts w:asciiTheme="minorHAnsi" w:eastAsiaTheme="minorHAnsi" w:hAnsiTheme="minorHAnsi" w:cs="Arial Unicode MS"/>
        </w:rPr>
      </w:pPr>
      <w:r w:rsidRPr="0073249E">
        <w:rPr>
          <w:rFonts w:asciiTheme="minorHAnsi" w:eastAsiaTheme="minorHAnsi" w:hAnsiTheme="minorHAnsi" w:cs="Arial Unicode MS"/>
        </w:rPr>
        <w:t>注意点として、インポート後に追加される</w:t>
      </w:r>
      <w:r>
        <w:rPr>
          <w:rFonts w:asciiTheme="minorHAnsi" w:eastAsiaTheme="minorHAnsi" w:hAnsiTheme="minorHAnsi" w:cs="Arial Unicode MS" w:hint="eastAsia"/>
        </w:rPr>
        <w:t>サービス</w:t>
      </w:r>
      <w:r w:rsidRPr="0073249E">
        <w:rPr>
          <w:rFonts w:asciiTheme="minorHAnsi" w:eastAsiaTheme="minorHAnsi" w:hAnsiTheme="minorHAnsi" w:cs="Arial Unicode MS"/>
        </w:rPr>
        <w:t>については</w:t>
      </w:r>
    </w:p>
    <w:p w14:paraId="2FC7FEDA" w14:textId="77777777" w:rsidR="00A96118" w:rsidRDefault="004F062E">
      <w:pPr>
        <w:rPr>
          <w:rFonts w:asciiTheme="minorHAnsi" w:eastAsiaTheme="minorHAnsi" w:hAnsiTheme="minorHAnsi"/>
        </w:rPr>
      </w:pPr>
      <w:r>
        <w:rPr>
          <w:rFonts w:asciiTheme="minorHAnsi" w:eastAsiaTheme="minorHAnsi" w:hAnsiTheme="minorHAnsi" w:cs="Arial Unicode MS" w:hint="eastAsia"/>
        </w:rPr>
        <w:t>記載している情報の</w:t>
      </w:r>
      <w:r w:rsidR="00282128" w:rsidRPr="0073249E">
        <w:rPr>
          <w:rFonts w:asciiTheme="minorHAnsi" w:eastAsiaTheme="minorHAnsi" w:hAnsiTheme="minorHAnsi" w:cs="Arial Unicode MS"/>
        </w:rPr>
        <w:t>変更を行わないでください。</w:t>
      </w:r>
    </w:p>
    <w:p w14:paraId="1A965116" w14:textId="77777777" w:rsidR="00EC6FF6" w:rsidRDefault="00EC6FF6">
      <w:pPr>
        <w:rPr>
          <w:rFonts w:asciiTheme="minorHAnsi" w:eastAsiaTheme="minorHAnsi" w:hAnsiTheme="minorHAnsi"/>
        </w:rPr>
      </w:pPr>
    </w:p>
    <w:p w14:paraId="17108DD6" w14:textId="77777777" w:rsidR="00282128" w:rsidRDefault="00A96118">
      <w:pPr>
        <w:rPr>
          <w:rFonts w:asciiTheme="minorHAnsi" w:eastAsiaTheme="minorHAnsi" w:hAnsiTheme="minorHAnsi"/>
        </w:rPr>
      </w:pPr>
      <w:r w:rsidRPr="0073249E">
        <w:rPr>
          <w:rFonts w:asciiTheme="minorHAnsi" w:eastAsiaTheme="minorHAnsi" w:hAnsiTheme="minorHAnsi"/>
        </w:rPr>
        <w:t>&lt;</w:t>
      </w:r>
      <w:r w:rsidR="00282128">
        <w:rPr>
          <w:rFonts w:asciiTheme="minorHAnsi" w:eastAsiaTheme="minorHAnsi" w:hAnsiTheme="minorHAnsi" w:hint="eastAsia"/>
        </w:rPr>
        <w:t>サービス認証情報</w:t>
      </w:r>
      <w:r w:rsidRPr="0073249E">
        <w:rPr>
          <w:rFonts w:asciiTheme="minorHAnsi" w:eastAsiaTheme="minorHAnsi" w:hAnsiTheme="minorHAnsi"/>
        </w:rPr>
        <w:t>&gt;</w:t>
      </w:r>
    </w:p>
    <w:p w14:paraId="0E31858A"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名前：paidy.http.payment</w:t>
      </w:r>
    </w:p>
    <w:p w14:paraId="19136625"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URL：https://api.paidy.com</w:t>
      </w:r>
    </w:p>
    <w:p w14:paraId="7DF4E37C" w14:textId="77777777" w:rsidR="00282128" w:rsidRDefault="00282128">
      <w:pPr>
        <w:rPr>
          <w:rFonts w:asciiTheme="minorHAnsi" w:eastAsiaTheme="minorHAnsi" w:hAnsiTheme="minorHAnsi"/>
        </w:rPr>
      </w:pPr>
    </w:p>
    <w:p w14:paraId="5C19DB1C" w14:textId="77777777" w:rsidR="00282128" w:rsidRDefault="00A96118">
      <w:pPr>
        <w:rPr>
          <w:rFonts w:asciiTheme="minorHAnsi" w:eastAsiaTheme="minorHAnsi" w:hAnsiTheme="minorHAnsi"/>
        </w:rPr>
      </w:pPr>
      <w:r w:rsidRPr="0073249E">
        <w:rPr>
          <w:rFonts w:asciiTheme="minorHAnsi" w:eastAsiaTheme="minorHAnsi" w:hAnsiTheme="minorHAnsi"/>
        </w:rPr>
        <w:t>&lt;</w:t>
      </w:r>
      <w:r w:rsidR="00282128">
        <w:rPr>
          <w:rFonts w:asciiTheme="minorHAnsi" w:eastAsiaTheme="minorHAnsi" w:hAnsiTheme="minorHAnsi" w:hint="eastAsia"/>
        </w:rPr>
        <w:t>サービスプロフィール</w:t>
      </w:r>
      <w:r w:rsidRPr="0073249E">
        <w:rPr>
          <w:rFonts w:asciiTheme="minorHAnsi" w:eastAsiaTheme="minorHAnsi" w:hAnsiTheme="minorHAnsi"/>
        </w:rPr>
        <w:t>&gt;</w:t>
      </w:r>
    </w:p>
    <w:p w14:paraId="05F04BE0"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名前：paidy.api.prof</w:t>
      </w:r>
    </w:p>
    <w:p w14:paraId="44FB30F8" w14:textId="77777777" w:rsidR="00282128" w:rsidRDefault="00282128">
      <w:pPr>
        <w:rPr>
          <w:rFonts w:asciiTheme="minorHAnsi" w:eastAsiaTheme="minorHAnsi" w:hAnsiTheme="minorHAnsi"/>
        </w:rPr>
      </w:pPr>
    </w:p>
    <w:p w14:paraId="30C655A0" w14:textId="77777777" w:rsidR="00282128" w:rsidRDefault="00A96118">
      <w:pPr>
        <w:rPr>
          <w:rFonts w:asciiTheme="minorHAnsi" w:eastAsiaTheme="minorHAnsi" w:hAnsiTheme="minorHAnsi"/>
        </w:rPr>
      </w:pPr>
      <w:r w:rsidRPr="0073249E">
        <w:rPr>
          <w:rFonts w:asciiTheme="minorHAnsi" w:eastAsiaTheme="minorHAnsi" w:hAnsiTheme="minorHAnsi"/>
        </w:rPr>
        <w:t>&lt;</w:t>
      </w:r>
      <w:r w:rsidR="00282128">
        <w:rPr>
          <w:rFonts w:asciiTheme="minorHAnsi" w:eastAsiaTheme="minorHAnsi" w:hAnsiTheme="minorHAnsi" w:hint="eastAsia"/>
        </w:rPr>
        <w:t>サービス</w:t>
      </w:r>
      <w:r w:rsidRPr="0073249E">
        <w:rPr>
          <w:rFonts w:asciiTheme="minorHAnsi" w:eastAsiaTheme="minorHAnsi" w:hAnsiTheme="minorHAnsi"/>
        </w:rPr>
        <w:t>&gt;</w:t>
      </w:r>
    </w:p>
    <w:p w14:paraId="7A99679D" w14:textId="77777777" w:rsidR="00282128" w:rsidRPr="0073249E" w:rsidRDefault="00282128" w:rsidP="00282128">
      <w:pPr>
        <w:rPr>
          <w:rFonts w:asciiTheme="minorHAnsi" w:eastAsiaTheme="minorHAnsi" w:hAnsiTheme="minorHAnsi"/>
          <w:lang w:val="en-US"/>
        </w:rPr>
      </w:pPr>
      <w:r w:rsidRPr="0073249E">
        <w:rPr>
          <w:rFonts w:asciiTheme="minorHAnsi" w:eastAsiaTheme="minorHAnsi" w:hAnsiTheme="minorHAnsi" w:cs="Arial Unicode MS"/>
        </w:rPr>
        <w:t>名前</w:t>
      </w:r>
      <w:r w:rsidRPr="0073249E">
        <w:rPr>
          <w:rFonts w:asciiTheme="minorHAnsi" w:eastAsiaTheme="minorHAnsi" w:hAnsiTheme="minorHAnsi" w:cs="Arial Unicode MS"/>
          <w:lang w:val="en-US"/>
        </w:rPr>
        <w:t xml:space="preserve">：paidy.api.payment </w:t>
      </w:r>
    </w:p>
    <w:p w14:paraId="0245A9F3"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タイプ：HTTP</w:t>
      </w:r>
    </w:p>
    <w:p w14:paraId="79C53B89"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 xml:space="preserve">有効：check on </w:t>
      </w:r>
    </w:p>
    <w:p w14:paraId="4A08CCD7"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サービスモード：Live</w:t>
      </w:r>
    </w:p>
    <w:p w14:paraId="6363D75E"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プロフィール：paidy.api.prof</w:t>
      </w:r>
    </w:p>
    <w:p w14:paraId="0B43E413" w14:textId="77777777" w:rsidR="004C365A" w:rsidRPr="0073249E" w:rsidRDefault="00282128">
      <w:pPr>
        <w:rPr>
          <w:rFonts w:asciiTheme="minorHAnsi" w:eastAsiaTheme="minorHAnsi" w:hAnsiTheme="minorHAnsi"/>
        </w:rPr>
      </w:pPr>
      <w:r w:rsidRPr="0073249E">
        <w:rPr>
          <w:rFonts w:asciiTheme="minorHAnsi" w:eastAsiaTheme="minorHAnsi" w:hAnsiTheme="minorHAnsi" w:cs="Arial Unicode MS"/>
        </w:rPr>
        <w:t>認証情報：paidy.http.payment</w:t>
      </w:r>
    </w:p>
    <w:p w14:paraId="0B4020A7" w14:textId="77777777" w:rsidR="007016EF" w:rsidRDefault="007016EF">
      <w:pPr>
        <w:rPr>
          <w:rFonts w:asciiTheme="minorHAnsi" w:eastAsiaTheme="minorHAnsi" w:hAnsiTheme="minorHAnsi"/>
        </w:rPr>
      </w:pPr>
      <w:bookmarkStart w:id="67" w:name="_3wxkiwsjs2a7" w:colFirst="0" w:colLast="0"/>
      <w:bookmarkEnd w:id="67"/>
    </w:p>
    <w:p w14:paraId="58CE35DE" w14:textId="77777777" w:rsidR="00D82C0F" w:rsidRPr="0073249E" w:rsidRDefault="00D82C0F" w:rsidP="00D82C0F">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支払方法・支払処理業者</w:t>
      </w:r>
      <w:r w:rsidRPr="0073249E">
        <w:rPr>
          <w:rFonts w:asciiTheme="minorHAnsi" w:eastAsiaTheme="minorHAnsi" w:hAnsiTheme="minorHAnsi" w:cs="Arial Unicode MS"/>
        </w:rPr>
        <w:t>メタデータインポート時の構成</w:t>
      </w:r>
    </w:p>
    <w:p w14:paraId="4C73680E" w14:textId="77777777" w:rsidR="00D82C0F" w:rsidRPr="0073249E" w:rsidRDefault="00D82C0F" w:rsidP="00D82C0F">
      <w:pPr>
        <w:rPr>
          <w:rFonts w:asciiTheme="minorHAnsi" w:eastAsiaTheme="minorHAnsi" w:hAnsiTheme="minorHAnsi"/>
        </w:rPr>
      </w:pPr>
      <w:r w:rsidRPr="0073249E">
        <w:rPr>
          <w:rFonts w:asciiTheme="minorHAnsi" w:eastAsiaTheme="minorHAnsi" w:hAnsiTheme="minorHAnsi" w:cs="Arial Unicode MS"/>
        </w:rPr>
        <w:t>メタデータをインポートした際の</w:t>
      </w:r>
      <w:r w:rsidR="002F6E08">
        <w:rPr>
          <w:rFonts w:asciiTheme="minorHAnsi" w:eastAsiaTheme="minorHAnsi" w:hAnsiTheme="minorHAnsi" w:cs="Arial Unicode MS" w:hint="eastAsia"/>
        </w:rPr>
        <w:t>支払方法・支払処理業者</w:t>
      </w:r>
      <w:r w:rsidRPr="0073249E">
        <w:rPr>
          <w:rFonts w:asciiTheme="minorHAnsi" w:eastAsiaTheme="minorHAnsi" w:hAnsiTheme="minorHAnsi" w:cs="Arial Unicode MS"/>
        </w:rPr>
        <w:t>の構成について記載します。</w:t>
      </w:r>
    </w:p>
    <w:p w14:paraId="6813DD7E" w14:textId="77777777" w:rsidR="00D82C0F" w:rsidRDefault="00D82C0F" w:rsidP="00D82C0F">
      <w:pPr>
        <w:rPr>
          <w:rFonts w:asciiTheme="minorHAnsi" w:eastAsiaTheme="minorHAnsi" w:hAnsiTheme="minorHAnsi" w:cs="Arial Unicode MS"/>
        </w:rPr>
      </w:pPr>
      <w:r w:rsidRPr="0073249E">
        <w:rPr>
          <w:rFonts w:asciiTheme="minorHAnsi" w:eastAsiaTheme="minorHAnsi" w:hAnsiTheme="minorHAnsi" w:cs="Arial Unicode MS"/>
        </w:rPr>
        <w:t>注意点として、インポート後に追加される</w:t>
      </w:r>
      <w:r w:rsidR="002F6E08">
        <w:rPr>
          <w:rFonts w:asciiTheme="minorHAnsi" w:eastAsiaTheme="minorHAnsi" w:hAnsiTheme="minorHAnsi" w:cs="Arial Unicode MS" w:hint="eastAsia"/>
        </w:rPr>
        <w:t>支払方法・支払処理業者</w:t>
      </w:r>
      <w:r w:rsidRPr="0073249E">
        <w:rPr>
          <w:rFonts w:asciiTheme="minorHAnsi" w:eastAsiaTheme="minorHAnsi" w:hAnsiTheme="minorHAnsi" w:cs="Arial Unicode MS"/>
        </w:rPr>
        <w:t>については</w:t>
      </w:r>
    </w:p>
    <w:p w14:paraId="37EC475C" w14:textId="77777777" w:rsidR="00D82C0F" w:rsidRDefault="00D82C0F" w:rsidP="00D82C0F">
      <w:pPr>
        <w:rPr>
          <w:rFonts w:asciiTheme="minorHAnsi" w:eastAsiaTheme="minorHAnsi" w:hAnsiTheme="minorHAnsi"/>
        </w:rPr>
      </w:pPr>
      <w:r>
        <w:rPr>
          <w:rFonts w:asciiTheme="minorHAnsi" w:eastAsiaTheme="minorHAnsi" w:hAnsiTheme="minorHAnsi" w:cs="Arial Unicode MS" w:hint="eastAsia"/>
        </w:rPr>
        <w:t>記載している情報の</w:t>
      </w:r>
      <w:r w:rsidRPr="0073249E">
        <w:rPr>
          <w:rFonts w:asciiTheme="minorHAnsi" w:eastAsiaTheme="minorHAnsi" w:hAnsiTheme="minorHAnsi" w:cs="Arial Unicode MS"/>
        </w:rPr>
        <w:t>変更を行わないでください。</w:t>
      </w:r>
    </w:p>
    <w:p w14:paraId="1D7B270A" w14:textId="77777777" w:rsidR="00D82C0F" w:rsidRDefault="00D82C0F" w:rsidP="00D82C0F">
      <w:pPr>
        <w:rPr>
          <w:rFonts w:asciiTheme="minorHAnsi" w:eastAsiaTheme="minorHAnsi" w:hAnsiTheme="minorHAnsi"/>
        </w:rPr>
      </w:pPr>
    </w:p>
    <w:p w14:paraId="0008DF09" w14:textId="77777777" w:rsidR="00D82C0F" w:rsidRPr="00F76C7C" w:rsidRDefault="00D82C0F" w:rsidP="00D82C0F">
      <w:pPr>
        <w:rPr>
          <w:rFonts w:asciiTheme="minorHAnsi" w:eastAsiaTheme="minorHAnsi" w:hAnsiTheme="minorHAnsi"/>
          <w:lang w:val="en-US"/>
        </w:rPr>
      </w:pPr>
      <w:r w:rsidRPr="00F76C7C">
        <w:rPr>
          <w:rFonts w:asciiTheme="minorHAnsi" w:eastAsiaTheme="minorHAnsi" w:hAnsiTheme="minorHAnsi"/>
          <w:lang w:val="en-US"/>
        </w:rPr>
        <w:t>&lt;</w:t>
      </w:r>
      <w:r w:rsidR="002F6E08">
        <w:rPr>
          <w:rFonts w:asciiTheme="minorHAnsi" w:eastAsiaTheme="minorHAnsi" w:hAnsiTheme="minorHAnsi" w:cs="Arial Unicode MS" w:hint="eastAsia"/>
        </w:rPr>
        <w:t>支払処理業者</w:t>
      </w:r>
      <w:r w:rsidRPr="00F76C7C">
        <w:rPr>
          <w:rFonts w:asciiTheme="minorHAnsi" w:eastAsiaTheme="minorHAnsi" w:hAnsiTheme="minorHAnsi"/>
          <w:lang w:val="en-US"/>
        </w:rPr>
        <w:t>&gt;</w:t>
      </w:r>
    </w:p>
    <w:p w14:paraId="1F828D37" w14:textId="34773594" w:rsidR="002F6E08" w:rsidRPr="00F76C7C" w:rsidRDefault="002F6E08" w:rsidP="7F92AFE0">
      <w:pPr>
        <w:rPr>
          <w:rFonts w:asciiTheme="minorHAnsi" w:hAnsiTheme="minorHAnsi" w:cs="Arial Unicode MS"/>
          <w:lang w:val="en-US"/>
        </w:rPr>
      </w:pPr>
      <w:r w:rsidRPr="7F92AFE0">
        <w:rPr>
          <w:rFonts w:asciiTheme="minorHAnsi" w:hAnsiTheme="minorHAnsi" w:cs="Arial Unicode MS"/>
          <w:lang w:val="en-US"/>
        </w:rPr>
        <w:t>ID：PAIDY_STANDARD</w:t>
      </w:r>
    </w:p>
    <w:p w14:paraId="4F904CB7" w14:textId="77777777" w:rsidR="002F6E08" w:rsidRPr="00F76C7C" w:rsidRDefault="002F6E08" w:rsidP="002F6E08">
      <w:pPr>
        <w:rPr>
          <w:rFonts w:asciiTheme="minorHAnsi" w:eastAsiaTheme="minorHAnsi" w:hAnsiTheme="minorHAnsi"/>
          <w:lang w:val="en-US"/>
        </w:rPr>
      </w:pPr>
    </w:p>
    <w:p w14:paraId="5B1F071F" w14:textId="77777777" w:rsidR="002F6E08" w:rsidRPr="00F76C7C" w:rsidRDefault="002F6E08" w:rsidP="002F6E08">
      <w:pPr>
        <w:rPr>
          <w:rFonts w:asciiTheme="minorHAnsi" w:eastAsiaTheme="minorHAnsi" w:hAnsiTheme="minorHAnsi"/>
          <w:lang w:val="en-US"/>
        </w:rPr>
      </w:pPr>
      <w:r w:rsidRPr="00F76C7C">
        <w:rPr>
          <w:rFonts w:asciiTheme="minorHAnsi" w:eastAsiaTheme="minorHAnsi" w:hAnsiTheme="minorHAnsi"/>
          <w:lang w:val="en-US"/>
        </w:rPr>
        <w:t>&lt;</w:t>
      </w:r>
      <w:r>
        <w:rPr>
          <w:rFonts w:asciiTheme="minorHAnsi" w:eastAsiaTheme="minorHAnsi" w:hAnsiTheme="minorHAnsi" w:cs="Arial Unicode MS" w:hint="eastAsia"/>
        </w:rPr>
        <w:t>支払処理業者</w:t>
      </w:r>
      <w:r w:rsidRPr="00F76C7C">
        <w:rPr>
          <w:rFonts w:asciiTheme="minorHAnsi" w:eastAsiaTheme="minorHAnsi" w:hAnsiTheme="minorHAnsi"/>
          <w:lang w:val="en-US"/>
        </w:rPr>
        <w:t>&gt;</w:t>
      </w:r>
    </w:p>
    <w:p w14:paraId="520B4399" w14:textId="6FCEC54C" w:rsidR="002F6E08" w:rsidRPr="00F76C7C" w:rsidRDefault="002F6E08" w:rsidP="7F92AFE0">
      <w:pPr>
        <w:rPr>
          <w:rFonts w:asciiTheme="minorHAnsi" w:hAnsiTheme="minorHAnsi"/>
          <w:lang w:val="en-US"/>
        </w:rPr>
      </w:pPr>
      <w:r w:rsidRPr="7F92AFE0">
        <w:rPr>
          <w:rFonts w:asciiTheme="minorHAnsi" w:hAnsiTheme="minorHAnsi" w:cs="Arial Unicode MS"/>
          <w:lang w:val="en-US"/>
        </w:rPr>
        <w:t>ID：PAIDY_SUBSCRIPTION</w:t>
      </w:r>
    </w:p>
    <w:p w14:paraId="06971CD3" w14:textId="77777777" w:rsidR="00D82C0F" w:rsidRPr="00F76C7C" w:rsidRDefault="00D82C0F" w:rsidP="00D82C0F">
      <w:pPr>
        <w:rPr>
          <w:rFonts w:asciiTheme="minorHAnsi" w:eastAsiaTheme="minorHAnsi" w:hAnsiTheme="minorHAnsi"/>
          <w:lang w:val="en-US"/>
        </w:rPr>
      </w:pPr>
    </w:p>
    <w:p w14:paraId="1F2AF79C" w14:textId="77777777" w:rsidR="00D82C0F" w:rsidRDefault="00D82C0F" w:rsidP="00D82C0F">
      <w:pPr>
        <w:rPr>
          <w:rFonts w:asciiTheme="minorHAnsi" w:eastAsiaTheme="minorHAnsi" w:hAnsiTheme="minorHAnsi"/>
        </w:rPr>
      </w:pPr>
      <w:r w:rsidRPr="0073249E">
        <w:rPr>
          <w:rFonts w:asciiTheme="minorHAnsi" w:eastAsiaTheme="minorHAnsi" w:hAnsiTheme="minorHAnsi"/>
        </w:rPr>
        <w:t>&lt;</w:t>
      </w:r>
      <w:r w:rsidR="002F6E08">
        <w:rPr>
          <w:rFonts w:asciiTheme="minorHAnsi" w:eastAsiaTheme="minorHAnsi" w:hAnsiTheme="minorHAnsi" w:hint="eastAsia"/>
        </w:rPr>
        <w:t>支払方法</w:t>
      </w:r>
      <w:r w:rsidRPr="0073249E">
        <w:rPr>
          <w:rFonts w:asciiTheme="minorHAnsi" w:eastAsiaTheme="minorHAnsi" w:hAnsiTheme="minorHAnsi"/>
        </w:rPr>
        <w:t>&gt;</w:t>
      </w:r>
    </w:p>
    <w:p w14:paraId="7DFE8672" w14:textId="0B9389C0" w:rsidR="002F6E08" w:rsidRPr="0073249E" w:rsidRDefault="002F6E08" w:rsidP="7F92AFE0">
      <w:pPr>
        <w:rPr>
          <w:rFonts w:asciiTheme="minorHAnsi" w:hAnsiTheme="minorHAnsi"/>
        </w:rPr>
      </w:pPr>
      <w:r w:rsidRPr="7F92AFE0">
        <w:rPr>
          <w:rFonts w:asciiTheme="minorHAnsi" w:hAnsiTheme="minorHAnsi" w:cs="Arial Unicode MS"/>
        </w:rPr>
        <w:t>ID：PAIDY_STANDARD</w:t>
      </w:r>
    </w:p>
    <w:p w14:paraId="58A317FE" w14:textId="2C9C9858" w:rsidR="002F6E08" w:rsidRPr="00E67CC0" w:rsidRDefault="002F6E08" w:rsidP="002F6E08">
      <w:pPr>
        <w:rPr>
          <w:rFonts w:asciiTheme="minorHAnsi" w:eastAsiaTheme="minorHAnsi" w:hAnsiTheme="minorHAnsi" w:cs="Arial Unicode MS"/>
          <w:lang w:val="en-US"/>
        </w:rPr>
      </w:pPr>
      <w:r w:rsidRPr="0073249E">
        <w:rPr>
          <w:rFonts w:asciiTheme="minorHAnsi" w:eastAsiaTheme="minorHAnsi" w:hAnsiTheme="minorHAnsi" w:cs="Arial Unicode MS"/>
        </w:rPr>
        <w:t>Name：</w:t>
      </w:r>
      <w:r w:rsidR="00E67CC0">
        <w:rPr>
          <w:rFonts w:asciiTheme="minorHAnsi" w:eastAsiaTheme="minorHAnsi" w:hAnsiTheme="minorHAnsi" w:cs="Arial Unicode MS" w:hint="eastAsia"/>
          <w:lang w:val="en-US"/>
        </w:rPr>
        <w:t>あと</w:t>
      </w:r>
      <w:r w:rsidRPr="0073249E">
        <w:rPr>
          <w:rFonts w:asciiTheme="minorHAnsi" w:eastAsiaTheme="minorHAnsi" w:hAnsiTheme="minorHAnsi" w:cs="Arial Unicode MS" w:hint="eastAsia"/>
        </w:rPr>
        <w:t>払</w:t>
      </w:r>
      <w:r w:rsidRPr="0073249E">
        <w:rPr>
          <w:rFonts w:asciiTheme="minorHAnsi" w:eastAsiaTheme="minorHAnsi" w:hAnsiTheme="minorHAnsi" w:cs="Arial Unicode MS"/>
        </w:rPr>
        <w:t>い（</w:t>
      </w:r>
      <w:r w:rsidR="00E67CC0">
        <w:rPr>
          <w:rFonts w:asciiTheme="minorHAnsi" w:eastAsiaTheme="minorHAnsi" w:hAnsiTheme="minorHAnsi" w:cs="Arial Unicode MS" w:hint="eastAsia"/>
        </w:rPr>
        <w:t>ペイディ</w:t>
      </w:r>
      <w:r w:rsidRPr="0073249E">
        <w:rPr>
          <w:rFonts w:asciiTheme="minorHAnsi" w:eastAsiaTheme="minorHAnsi" w:hAnsiTheme="minorHAnsi" w:cs="Arial Unicode MS"/>
        </w:rPr>
        <w:t>）</w:t>
      </w:r>
    </w:p>
    <w:p w14:paraId="45D6899D" w14:textId="77777777" w:rsidR="002F6E08" w:rsidRPr="0073249E" w:rsidRDefault="002F6E08" w:rsidP="002F6E08">
      <w:pPr>
        <w:rPr>
          <w:rFonts w:asciiTheme="minorHAnsi" w:eastAsiaTheme="minorHAnsi" w:hAnsiTheme="minorHAnsi"/>
        </w:rPr>
      </w:pPr>
      <w:r w:rsidRPr="0073249E">
        <w:rPr>
          <w:rFonts w:asciiTheme="minorHAnsi" w:eastAsiaTheme="minorHAnsi" w:hAnsiTheme="minorHAnsi" w:cs="Arial Unicode MS"/>
        </w:rPr>
        <w:lastRenderedPageBreak/>
        <w:t>有効：</w:t>
      </w:r>
      <w:r>
        <w:rPr>
          <w:rFonts w:asciiTheme="minorHAnsi" w:eastAsiaTheme="minorHAnsi" w:hAnsiTheme="minorHAnsi" w:cs="Arial Unicode MS" w:hint="eastAsia"/>
        </w:rPr>
        <w:t>はい</w:t>
      </w:r>
    </w:p>
    <w:p w14:paraId="2A1F701D" w14:textId="77777777" w:rsidR="002F6E08" w:rsidRDefault="002F6E08" w:rsidP="00D82C0F">
      <w:pPr>
        <w:rPr>
          <w:rFonts w:asciiTheme="minorHAnsi" w:eastAsiaTheme="minorHAnsi" w:hAnsiTheme="minorHAnsi"/>
        </w:rPr>
      </w:pPr>
    </w:p>
    <w:p w14:paraId="265B2E63" w14:textId="77777777" w:rsidR="002F6E08" w:rsidRDefault="002F6E08" w:rsidP="00D82C0F">
      <w:pPr>
        <w:rPr>
          <w:rFonts w:asciiTheme="minorHAnsi" w:eastAsiaTheme="minorHAnsi" w:hAnsiTheme="minorHAnsi"/>
        </w:rPr>
      </w:pPr>
      <w:r w:rsidRPr="0073249E">
        <w:rPr>
          <w:rFonts w:asciiTheme="minorHAnsi" w:eastAsiaTheme="minorHAnsi" w:hAnsiTheme="minorHAnsi"/>
        </w:rPr>
        <w:t>&lt;</w:t>
      </w:r>
      <w:r>
        <w:rPr>
          <w:rFonts w:asciiTheme="minorHAnsi" w:eastAsiaTheme="minorHAnsi" w:hAnsiTheme="minorHAnsi" w:hint="eastAsia"/>
        </w:rPr>
        <w:t>支払方法</w:t>
      </w:r>
      <w:r w:rsidRPr="0073249E">
        <w:rPr>
          <w:rFonts w:asciiTheme="minorHAnsi" w:eastAsiaTheme="minorHAnsi" w:hAnsiTheme="minorHAnsi"/>
        </w:rPr>
        <w:t>&gt;</w:t>
      </w:r>
    </w:p>
    <w:p w14:paraId="01C0CACD" w14:textId="626246AC" w:rsidR="002F6E08" w:rsidRPr="0073249E" w:rsidRDefault="002F6E08" w:rsidP="7F92AFE0">
      <w:pPr>
        <w:rPr>
          <w:rFonts w:asciiTheme="minorHAnsi" w:hAnsiTheme="minorHAnsi"/>
        </w:rPr>
      </w:pPr>
      <w:r w:rsidRPr="7F92AFE0">
        <w:rPr>
          <w:rFonts w:asciiTheme="minorHAnsi" w:hAnsiTheme="minorHAnsi" w:cs="Arial Unicode MS"/>
        </w:rPr>
        <w:t>ID：PAIDY_SUBSCRIPTION</w:t>
      </w:r>
    </w:p>
    <w:p w14:paraId="62418633" w14:textId="7DD254F0" w:rsidR="002F6E08" w:rsidRPr="0073249E" w:rsidRDefault="002F6E08" w:rsidP="002F6E08">
      <w:pPr>
        <w:rPr>
          <w:rFonts w:asciiTheme="minorHAnsi" w:eastAsiaTheme="minorHAnsi" w:hAnsiTheme="minorHAnsi"/>
        </w:rPr>
      </w:pPr>
      <w:r w:rsidRPr="0073249E">
        <w:rPr>
          <w:rFonts w:asciiTheme="minorHAnsi" w:eastAsiaTheme="minorHAnsi" w:hAnsiTheme="minorHAnsi" w:cs="Arial Unicode MS"/>
        </w:rPr>
        <w:t>Name：</w:t>
      </w:r>
      <w:r w:rsidR="00E67CC0">
        <w:rPr>
          <w:rFonts w:asciiTheme="minorHAnsi" w:eastAsiaTheme="minorHAnsi" w:hAnsiTheme="minorHAnsi" w:cs="Arial Unicode MS" w:hint="eastAsia"/>
          <w:lang w:val="en-US"/>
        </w:rPr>
        <w:t>あと</w:t>
      </w:r>
      <w:r w:rsidR="00E67CC0" w:rsidRPr="0073249E">
        <w:rPr>
          <w:rFonts w:asciiTheme="minorHAnsi" w:eastAsiaTheme="minorHAnsi" w:hAnsiTheme="minorHAnsi" w:cs="Arial Unicode MS" w:hint="eastAsia"/>
        </w:rPr>
        <w:t>払</w:t>
      </w:r>
      <w:r w:rsidR="00E67CC0" w:rsidRPr="0073249E">
        <w:rPr>
          <w:rFonts w:asciiTheme="minorHAnsi" w:eastAsiaTheme="minorHAnsi" w:hAnsiTheme="minorHAnsi" w:cs="Arial Unicode MS"/>
        </w:rPr>
        <w:t>い（</w:t>
      </w:r>
      <w:r w:rsidR="00E67CC0">
        <w:rPr>
          <w:rFonts w:asciiTheme="minorHAnsi" w:eastAsiaTheme="minorHAnsi" w:hAnsiTheme="minorHAnsi" w:cs="Arial Unicode MS" w:hint="eastAsia"/>
        </w:rPr>
        <w:t>ペイディ</w:t>
      </w:r>
      <w:r w:rsidR="00E67CC0" w:rsidRPr="0073249E">
        <w:rPr>
          <w:rFonts w:asciiTheme="minorHAnsi" w:eastAsiaTheme="minorHAnsi" w:hAnsiTheme="minorHAnsi" w:cs="Arial Unicode MS"/>
        </w:rPr>
        <w:t>）</w:t>
      </w:r>
      <w:r w:rsidRPr="0073249E">
        <w:rPr>
          <w:rFonts w:asciiTheme="minorHAnsi" w:eastAsiaTheme="minorHAnsi" w:hAnsiTheme="minorHAnsi" w:cs="Arial Unicode MS"/>
        </w:rPr>
        <w:t>※定期購入</w:t>
      </w:r>
    </w:p>
    <w:p w14:paraId="17903A25" w14:textId="77777777" w:rsidR="00D82C0F" w:rsidRDefault="002F6E08" w:rsidP="00D82C0F">
      <w:pPr>
        <w:rPr>
          <w:rFonts w:asciiTheme="minorHAnsi" w:eastAsiaTheme="minorHAnsi" w:hAnsiTheme="minorHAnsi"/>
        </w:rPr>
      </w:pPr>
      <w:r w:rsidRPr="0073249E">
        <w:rPr>
          <w:rFonts w:asciiTheme="minorHAnsi" w:eastAsiaTheme="minorHAnsi" w:hAnsiTheme="minorHAnsi" w:cs="Arial Unicode MS"/>
        </w:rPr>
        <w:t>有効：</w:t>
      </w:r>
      <w:r>
        <w:rPr>
          <w:rFonts w:asciiTheme="minorHAnsi" w:eastAsiaTheme="minorHAnsi" w:hAnsiTheme="minorHAnsi" w:cs="Arial Unicode MS" w:hint="eastAsia"/>
        </w:rPr>
        <w:t>はい</w:t>
      </w:r>
    </w:p>
    <w:p w14:paraId="2908EB2C" w14:textId="77777777" w:rsidR="004C365A" w:rsidRPr="0073249E" w:rsidRDefault="004C365A">
      <w:pPr>
        <w:rPr>
          <w:rFonts w:asciiTheme="minorHAnsi" w:eastAsiaTheme="minorHAnsi" w:hAnsiTheme="minorHAnsi"/>
        </w:rPr>
      </w:pPr>
      <w:bookmarkStart w:id="68" w:name="_webnugun6lhu" w:colFirst="0" w:colLast="0"/>
      <w:bookmarkStart w:id="69" w:name="_3-2-4._メタデータのインポート"/>
      <w:bookmarkEnd w:id="68"/>
      <w:bookmarkEnd w:id="69"/>
    </w:p>
    <w:p w14:paraId="3FB788DA" w14:textId="77777777" w:rsidR="004C365A" w:rsidRPr="0073249E" w:rsidRDefault="00CD2517" w:rsidP="00CD2517">
      <w:pPr>
        <w:rPr>
          <w:rFonts w:asciiTheme="minorHAnsi" w:eastAsiaTheme="minorHAnsi" w:hAnsiTheme="minorHAnsi"/>
        </w:rPr>
      </w:pPr>
      <w:bookmarkStart w:id="70" w:name="_d56lae1go02k" w:colFirst="0" w:colLast="0"/>
      <w:bookmarkEnd w:id="70"/>
      <w:r w:rsidRPr="0073249E">
        <w:rPr>
          <w:rFonts w:asciiTheme="minorHAnsi" w:eastAsiaTheme="minorHAnsi" w:hAnsiTheme="minorHAnsi" w:cs="Arial Unicode MS"/>
        </w:rPr>
        <w:t>・メタデータインポート時のオブジェクト構成</w:t>
      </w:r>
    </w:p>
    <w:p w14:paraId="678EA141"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メタデータをインポートした際のオブジェクトの構成について記載します。</w:t>
      </w:r>
    </w:p>
    <w:p w14:paraId="6E8EE8E3"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注意点として、インポート後に追加されるシステムオブジェクトやカスタムオブジェクトについては</w:t>
      </w:r>
    </w:p>
    <w:p w14:paraId="4797B0C6"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変更などを行わないでください。</w:t>
      </w:r>
    </w:p>
    <w:p w14:paraId="121FD38A" w14:textId="77777777" w:rsidR="004C365A" w:rsidRPr="0073249E" w:rsidRDefault="004C365A">
      <w:pPr>
        <w:rPr>
          <w:rFonts w:asciiTheme="minorHAnsi" w:eastAsiaTheme="minorHAnsi" w:hAnsiTheme="minorHAnsi"/>
        </w:rPr>
      </w:pPr>
    </w:p>
    <w:p w14:paraId="1FE2DD96" w14:textId="77777777" w:rsidR="001A3424" w:rsidRPr="0073249E" w:rsidRDefault="001A3424">
      <w:pPr>
        <w:rPr>
          <w:rFonts w:asciiTheme="minorHAnsi" w:eastAsiaTheme="minorHAnsi" w:hAnsiTheme="minorHAnsi"/>
        </w:rPr>
      </w:pPr>
    </w:p>
    <w:p w14:paraId="20361060" w14:textId="77777777" w:rsidR="004C365A" w:rsidRPr="0073249E" w:rsidRDefault="00CD2517">
      <w:pPr>
        <w:rPr>
          <w:rFonts w:asciiTheme="minorHAnsi" w:eastAsiaTheme="minorHAnsi" w:hAnsiTheme="minorHAnsi"/>
        </w:rPr>
      </w:pPr>
      <w:r w:rsidRPr="0073249E">
        <w:rPr>
          <w:rFonts w:asciiTheme="minorHAnsi" w:eastAsiaTheme="minorHAnsi" w:hAnsiTheme="minorHAnsi"/>
        </w:rPr>
        <w:t>&lt;Order&gt;</w:t>
      </w:r>
    </w:p>
    <w:p w14:paraId="7307FFB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サイトの開発 &gt;  システムオブジェクトタイプ &gt; Order</w:t>
      </w:r>
      <w:bookmarkStart w:id="71" w:name="_Hlk495685334"/>
      <w:r w:rsidRPr="0073249E">
        <w:rPr>
          <w:rFonts w:asciiTheme="minorHAnsi" w:eastAsiaTheme="minorHAnsi" w:hAnsiTheme="minorHAnsi" w:cs="Arial Unicode MS"/>
        </w:rPr>
        <w:t xml:space="preserve"> - 属性定義</w:t>
      </w:r>
      <w:bookmarkEnd w:id="71"/>
    </w:p>
    <w:p w14:paraId="3B9FAEBD"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システムオブジェクト：Orderは注文情報に関するオブジェクトです。</w:t>
      </w:r>
    </w:p>
    <w:p w14:paraId="27357532" w14:textId="77777777" w:rsidR="004C365A" w:rsidRPr="0073249E" w:rsidRDefault="004C365A">
      <w:pPr>
        <w:rPr>
          <w:rFonts w:asciiTheme="minorHAnsi" w:eastAsiaTheme="minorHAnsi" w:hAnsiTheme="minorHAnsi"/>
        </w:rPr>
      </w:pPr>
    </w:p>
    <w:p w14:paraId="2000B1C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Orderにはカスタム属性として以下を定義しています。</w:t>
      </w:r>
    </w:p>
    <w:p w14:paraId="0FCA3AB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paidyPaymentId：Paidyと決済した際に発行されるIDを保持します。</w:t>
      </w:r>
    </w:p>
    <w:p w14:paraId="2608CD8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paidyToken：定期決済を利用した場合に、使用したトークンの値を保持します。</w:t>
      </w:r>
    </w:p>
    <w:p w14:paraId="07F023C8" w14:textId="77777777" w:rsidR="004C365A" w:rsidRPr="0073249E" w:rsidRDefault="004C365A">
      <w:pPr>
        <w:rPr>
          <w:rFonts w:asciiTheme="minorHAnsi" w:eastAsiaTheme="minorHAnsi" w:hAnsiTheme="minorHAnsi"/>
        </w:rPr>
      </w:pPr>
    </w:p>
    <w:p w14:paraId="4BDB5498"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1BE1536A" wp14:editId="07777777">
            <wp:extent cx="4391025" cy="771525"/>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8"/>
                    <a:srcRect/>
                    <a:stretch>
                      <a:fillRect/>
                    </a:stretch>
                  </pic:blipFill>
                  <pic:spPr>
                    <a:xfrm>
                      <a:off x="0" y="0"/>
                      <a:ext cx="4391025" cy="771525"/>
                    </a:xfrm>
                    <a:prstGeom prst="rect">
                      <a:avLst/>
                    </a:prstGeom>
                    <a:ln/>
                  </pic:spPr>
                </pic:pic>
              </a:graphicData>
            </a:graphic>
          </wp:inline>
        </w:drawing>
      </w:r>
    </w:p>
    <w:p w14:paraId="2A18EF35" w14:textId="77777777" w:rsidR="004C365A" w:rsidRPr="0073249E" w:rsidRDefault="00CD2517">
      <w:pPr>
        <w:rPr>
          <w:rFonts w:asciiTheme="minorHAnsi" w:eastAsiaTheme="minorHAnsi" w:hAnsiTheme="minorHAnsi"/>
        </w:rPr>
      </w:pPr>
      <w:r w:rsidRPr="0073249E">
        <w:rPr>
          <w:rFonts w:asciiTheme="minorHAnsi" w:eastAsiaTheme="minorHAnsi" w:hAnsiTheme="minorHAnsi"/>
        </w:rPr>
        <w:t>&lt;Site Preferences&gt;</w:t>
      </w:r>
    </w:p>
    <w:p w14:paraId="56216F36"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サイトの開発 &gt;  システムオブジェクトタイプ &gt; Site Preferences</w:t>
      </w:r>
      <w:r w:rsidR="0001213D" w:rsidRPr="0073249E">
        <w:rPr>
          <w:rFonts w:asciiTheme="minorHAnsi" w:eastAsiaTheme="minorHAnsi" w:hAnsiTheme="minorHAnsi" w:cs="Arial Unicode MS" w:hint="eastAsia"/>
        </w:rPr>
        <w:t xml:space="preserve"> - 属性定義</w:t>
      </w:r>
    </w:p>
    <w:p w14:paraId="7025742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システムオブジェクト：Site Preferencesはサイトの設定に関するオブジェクトです。</w:t>
      </w:r>
    </w:p>
    <w:p w14:paraId="2916C19D" w14:textId="77777777" w:rsidR="004C365A" w:rsidRPr="0073249E" w:rsidRDefault="004C365A">
      <w:pPr>
        <w:rPr>
          <w:rFonts w:asciiTheme="minorHAnsi" w:eastAsiaTheme="minorHAnsi" w:hAnsiTheme="minorHAnsi"/>
        </w:rPr>
      </w:pPr>
    </w:p>
    <w:p w14:paraId="31564112"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Site Preferencesにはカスタム属性として以下を定義しています。</w:t>
      </w:r>
    </w:p>
    <w:p w14:paraId="45D7073A" w14:textId="77777777" w:rsidR="005B36CB" w:rsidRDefault="005B36CB" w:rsidP="005B36CB">
      <w:pPr>
        <w:rPr>
          <w:rFonts w:asciiTheme="minorHAnsi" w:eastAsiaTheme="minorHAnsi" w:hAnsiTheme="minorHAnsi"/>
        </w:rPr>
      </w:pPr>
      <w:r>
        <w:rPr>
          <w:rFonts w:asciiTheme="minorHAnsi" w:eastAsiaTheme="minorHAnsi" w:hAnsiTheme="minorHAnsi" w:cs="Arial Unicode MS" w:hint="eastAsia"/>
        </w:rPr>
        <w:t>paidy_api_key：PaidyのAPIと接続するための公開鍵（パブリックキー）情報です。</w:t>
      </w:r>
    </w:p>
    <w:p w14:paraId="653D0CC4" w14:textId="77777777" w:rsidR="005B36CB" w:rsidRDefault="005B36CB" w:rsidP="005B36CB">
      <w:pPr>
        <w:rPr>
          <w:rFonts w:asciiTheme="minorHAnsi" w:eastAsiaTheme="minorHAnsi" w:hAnsiTheme="minorHAnsi"/>
        </w:rPr>
      </w:pPr>
      <w:r>
        <w:rPr>
          <w:rFonts w:asciiTheme="minorHAnsi" w:eastAsiaTheme="minorHAnsi" w:hAnsiTheme="minorHAnsi" w:cs="Arial Unicode MS" w:hint="eastAsia"/>
        </w:rPr>
        <w:t xml:space="preserve">　　　　　　　 加盟店用のPaidy加盟店管理画面で確認可能です。</w:t>
      </w:r>
    </w:p>
    <w:p w14:paraId="721FAD17" w14:textId="77777777" w:rsidR="005B36CB" w:rsidRDefault="005B36CB" w:rsidP="005B36CB">
      <w:pPr>
        <w:rPr>
          <w:rFonts w:asciiTheme="minorHAnsi" w:eastAsiaTheme="minorHAnsi" w:hAnsiTheme="minorHAnsi"/>
        </w:rPr>
      </w:pPr>
      <w:r>
        <w:rPr>
          <w:rFonts w:asciiTheme="minorHAnsi" w:hAnsiTheme="minorHAnsi" w:cs="Arial Unicode MS" w:hint="eastAsia"/>
        </w:rPr>
        <w:t xml:space="preserve">　　　　　　　テストの場合はテスト用の公開鍵（パブリックキー）を登録します。</w:t>
      </w:r>
    </w:p>
    <w:p w14:paraId="44404F28" w14:textId="77777777" w:rsidR="005B36CB" w:rsidRDefault="005B36CB" w:rsidP="005B36CB">
      <w:pPr>
        <w:rPr>
          <w:rFonts w:ascii="游明朝" w:eastAsia="游明朝" w:hAnsi="游明朝" w:cs="游明朝"/>
        </w:rPr>
      </w:pPr>
      <w:r>
        <w:rPr>
          <w:rFonts w:ascii="游明朝" w:eastAsia="游明朝" w:hAnsi="游明朝" w:cs="游明朝" w:hint="eastAsia"/>
          <w:color w:val="000000" w:themeColor="text1"/>
        </w:rPr>
        <w:lastRenderedPageBreak/>
        <w:t>paidy_enabled：Paidyカートリッジを使用するかしないかを設定します。オフにすると、</w:t>
      </w:r>
      <w:r>
        <w:rPr>
          <w:rFonts w:hint="eastAsia"/>
        </w:rPr>
        <w:br/>
      </w:r>
      <w:r>
        <w:rPr>
          <w:rFonts w:ascii="游明朝" w:eastAsia="游明朝" w:hAnsi="游明朝" w:cs="游明朝" w:hint="eastAsia"/>
          <w:color w:val="000000" w:themeColor="text1"/>
        </w:rPr>
        <w:t xml:space="preserve">　　　　　　　　決済手段としてpaidyの決済は利用できなくなります。</w:t>
      </w:r>
    </w:p>
    <w:p w14:paraId="7229787C" w14:textId="77777777" w:rsidR="005B36CB" w:rsidRDefault="005B36CB" w:rsidP="005B36CB">
      <w:pPr>
        <w:rPr>
          <w:rFonts w:asciiTheme="minorHAnsi" w:eastAsiaTheme="minorHAnsi" w:hAnsiTheme="minorHAnsi"/>
        </w:rPr>
      </w:pPr>
      <w:r>
        <w:rPr>
          <w:rFonts w:asciiTheme="minorHAnsi" w:eastAsiaTheme="minorHAnsi" w:hAnsiTheme="minorHAnsi" w:cs="Arial Unicode MS" w:hint="eastAsia"/>
        </w:rPr>
        <w:t>paidy_secret_key：PaidyのAPIと接続するための秘密鍵（シークレットキー）情報です。</w:t>
      </w:r>
    </w:p>
    <w:p w14:paraId="3C002DC6" w14:textId="77777777" w:rsidR="005B36CB" w:rsidRDefault="005B36CB" w:rsidP="005B36CB">
      <w:pPr>
        <w:rPr>
          <w:rFonts w:asciiTheme="minorHAnsi" w:eastAsiaTheme="minorHAnsi" w:hAnsiTheme="minorHAnsi"/>
        </w:rPr>
      </w:pPr>
      <w:r>
        <w:rPr>
          <w:rFonts w:asciiTheme="minorHAnsi" w:eastAsiaTheme="minorHAnsi" w:hAnsiTheme="minorHAnsi" w:cs="Arial Unicode MS" w:hint="eastAsia"/>
        </w:rPr>
        <w:t xml:space="preserve">　　　　　　　　   加盟店用のPaidy加盟店管理画面で確認可能です。</w:t>
      </w:r>
    </w:p>
    <w:p w14:paraId="6DE8E12A" w14:textId="77777777" w:rsidR="005B36CB" w:rsidRDefault="005B36CB" w:rsidP="005B36CB">
      <w:pPr>
        <w:rPr>
          <w:rFonts w:asciiTheme="minorHAnsi" w:eastAsiaTheme="minorHAnsi" w:hAnsiTheme="minorHAnsi"/>
        </w:rPr>
      </w:pPr>
      <w:r>
        <w:rPr>
          <w:rFonts w:asciiTheme="minorHAnsi" w:eastAsiaTheme="minorHAnsi" w:hAnsiTheme="minorHAnsi" w:cs="Arial Unicode MS" w:hint="eastAsia"/>
        </w:rPr>
        <w:t xml:space="preserve">　　　　　　　　   テストの場合はテスト用の秘密鍵（シークレットキー）を登録します。</w:t>
      </w:r>
    </w:p>
    <w:p w14:paraId="74869460" w14:textId="77777777" w:rsidR="004C365A" w:rsidRPr="0073249E" w:rsidRDefault="004C365A">
      <w:pPr>
        <w:rPr>
          <w:rFonts w:asciiTheme="minorHAnsi" w:eastAsiaTheme="minorHAnsi" w:hAnsiTheme="minorHAnsi"/>
        </w:rPr>
      </w:pPr>
    </w:p>
    <w:p w14:paraId="7E5A773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w:t>
      </w:r>
      <w:r w:rsidR="00954D8F">
        <w:rPr>
          <w:rFonts w:asciiTheme="minorHAnsi" w:eastAsiaTheme="minorHAnsi" w:hAnsiTheme="minorHAnsi" w:cs="Arial Unicode MS"/>
        </w:rPr>
        <w:t>Paidy加盟店管理画面</w:t>
      </w:r>
      <w:r w:rsidRPr="0073249E">
        <w:rPr>
          <w:rFonts w:asciiTheme="minorHAnsi" w:eastAsiaTheme="minorHAnsi" w:hAnsiTheme="minorHAnsi" w:cs="Arial Unicode MS"/>
        </w:rPr>
        <w:t>(</w:t>
      </w:r>
      <w:r w:rsidR="00954D8F">
        <w:rPr>
          <w:rFonts w:asciiTheme="minorHAnsi" w:eastAsiaTheme="minorHAnsi" w:hAnsiTheme="minorHAnsi" w:cs="Arial Unicode MS"/>
        </w:rPr>
        <w:t>Paidy加盟店管理画面</w:t>
      </w:r>
      <w:r w:rsidRPr="0073249E">
        <w:rPr>
          <w:rFonts w:asciiTheme="minorHAnsi" w:eastAsiaTheme="minorHAnsi" w:hAnsiTheme="minorHAnsi" w:cs="Arial Unicode MS"/>
        </w:rPr>
        <w:t>については</w:t>
      </w:r>
      <w:r w:rsidR="00AA517B">
        <w:rPr>
          <w:rFonts w:asciiTheme="minorHAnsi" w:eastAsiaTheme="minorHAnsi" w:hAnsiTheme="minorHAnsi" w:cs="Arial Unicode MS" w:hint="eastAsia"/>
        </w:rPr>
        <w:t>4-1-1</w:t>
      </w:r>
      <w:r w:rsidRPr="0073249E">
        <w:rPr>
          <w:rFonts w:asciiTheme="minorHAnsi" w:eastAsiaTheme="minorHAnsi" w:hAnsiTheme="minorHAnsi" w:cs="Arial Unicode MS"/>
        </w:rPr>
        <w:t>に説明を記載しています)</w:t>
      </w:r>
    </w:p>
    <w:p w14:paraId="187F57B8" w14:textId="77777777" w:rsidR="004C365A" w:rsidRPr="0073249E" w:rsidRDefault="004C365A">
      <w:pPr>
        <w:rPr>
          <w:rFonts w:asciiTheme="minorHAnsi" w:eastAsiaTheme="minorHAnsi" w:hAnsiTheme="minorHAnsi"/>
        </w:rPr>
      </w:pPr>
    </w:p>
    <w:p w14:paraId="54738AF4"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082AA63A" wp14:editId="07777777">
            <wp:extent cx="6655125" cy="23114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6655125" cy="2311400"/>
                    </a:xfrm>
                    <a:prstGeom prst="rect">
                      <a:avLst/>
                    </a:prstGeom>
                    <a:ln/>
                  </pic:spPr>
                </pic:pic>
              </a:graphicData>
            </a:graphic>
          </wp:inline>
        </w:drawing>
      </w:r>
    </w:p>
    <w:p w14:paraId="46ABBD8F" w14:textId="77777777" w:rsidR="004C365A" w:rsidRPr="0073249E" w:rsidRDefault="004C365A">
      <w:pPr>
        <w:rPr>
          <w:rFonts w:asciiTheme="minorHAnsi" w:eastAsiaTheme="minorHAnsi" w:hAnsiTheme="minorHAnsi"/>
        </w:rPr>
      </w:pPr>
    </w:p>
    <w:p w14:paraId="06BBA33E" w14:textId="77777777" w:rsidR="001A3424" w:rsidRPr="0073249E" w:rsidRDefault="001A3424">
      <w:pPr>
        <w:rPr>
          <w:rFonts w:asciiTheme="minorHAnsi" w:eastAsiaTheme="minorHAnsi" w:hAnsiTheme="minorHAnsi"/>
        </w:rPr>
      </w:pPr>
    </w:p>
    <w:p w14:paraId="59F8B21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paidy_logo_url：Paidy Checkoutアプリケーションの表示時に表示するロゴ画像のURLです。</w:t>
      </w:r>
    </w:p>
    <w:p w14:paraId="60C87A7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指定がない場合はPaidyのロゴが表示されます。</w:t>
      </w:r>
    </w:p>
    <w:p w14:paraId="307862B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paidy_service_name：BM内で登録している「Paidyと通信する為の情報」を呼び出す為のキー情報です。</w:t>
      </w:r>
    </w:p>
    <w:p w14:paraId="10070AF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"paidy.api.payment"固定となります。</w:t>
      </w:r>
    </w:p>
    <w:p w14:paraId="2313925C"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paidy_store_name：Paidy Checkoutアプリケーションのヘッダー部分、MyPaidy、</w:t>
      </w:r>
    </w:p>
    <w:p w14:paraId="0D05CD04" w14:textId="77777777" w:rsidR="004C365A" w:rsidRPr="0073249E" w:rsidRDefault="00CD2517">
      <w:pPr>
        <w:rPr>
          <w:rFonts w:asciiTheme="minorHAnsi" w:eastAsiaTheme="minorHAnsi" w:hAnsiTheme="minorHAnsi"/>
        </w:rPr>
      </w:pPr>
      <w:r w:rsidRPr="4657EE7C">
        <w:rPr>
          <w:rFonts w:asciiTheme="minorHAnsi" w:hAnsiTheme="minorHAnsi" w:cs="Arial Unicode MS"/>
        </w:rPr>
        <w:t xml:space="preserve">　　　　　　　　　マーチャントダッシュボードに表示される店舗名です。</w:t>
      </w:r>
    </w:p>
    <w:p w14:paraId="64FE0E20" w14:textId="77777777" w:rsidR="00F70094" w:rsidRPr="0073249E" w:rsidRDefault="001A60C1">
      <w:pPr>
        <w:rPr>
          <w:rFonts w:asciiTheme="minorHAnsi" w:eastAsiaTheme="minorHAnsi" w:hAnsiTheme="minorHAnsi"/>
        </w:rPr>
      </w:pPr>
      <w:r w:rsidRPr="001A60C1">
        <w:rPr>
          <w:rFonts w:asciiTheme="minorHAnsi" w:eastAsiaTheme="minorHAnsi" w:hAnsiTheme="minorHAnsi" w:cs="Arial Unicode MS"/>
        </w:rPr>
        <w:t>paidy_token_description</w:t>
      </w:r>
      <w:r w:rsidR="00F70094" w:rsidRPr="0073249E">
        <w:rPr>
          <w:rFonts w:asciiTheme="minorHAnsi" w:eastAsiaTheme="minorHAnsi" w:hAnsiTheme="minorHAnsi" w:cs="Arial Unicode MS"/>
        </w:rPr>
        <w:t>：</w:t>
      </w:r>
      <w:r w:rsidR="003D475A" w:rsidRPr="003D475A">
        <w:rPr>
          <w:rFonts w:asciiTheme="minorHAnsi" w:eastAsiaTheme="minorHAnsi" w:hAnsiTheme="minorHAnsi" w:cs="Arial Unicode MS" w:hint="eastAsia"/>
        </w:rPr>
        <w:t>（任意項目）加盟店が定義するトークンの説明</w:t>
      </w:r>
      <w:r w:rsidR="00852B1B">
        <w:rPr>
          <w:rFonts w:asciiTheme="minorHAnsi" w:eastAsiaTheme="minorHAnsi" w:hAnsiTheme="minorHAnsi" w:cs="Arial Unicode MS" w:hint="eastAsia"/>
        </w:rPr>
        <w:t>を指定します</w:t>
      </w:r>
      <w:r>
        <w:rPr>
          <w:rFonts w:asciiTheme="minorHAnsi" w:eastAsiaTheme="minorHAnsi" w:hAnsiTheme="minorHAnsi" w:cs="Arial Unicode MS" w:hint="eastAsia"/>
        </w:rPr>
        <w:t>。</w:t>
      </w:r>
    </w:p>
    <w:p w14:paraId="464FCBC1" w14:textId="77777777" w:rsidR="004C365A" w:rsidRPr="0073249E" w:rsidRDefault="004C365A">
      <w:pPr>
        <w:rPr>
          <w:rFonts w:asciiTheme="minorHAnsi" w:eastAsiaTheme="minorHAnsi" w:hAnsiTheme="minorHAnsi"/>
        </w:rPr>
      </w:pPr>
    </w:p>
    <w:p w14:paraId="3382A365" w14:textId="4B079966" w:rsidR="004C365A" w:rsidRPr="0073249E" w:rsidRDefault="00D0419F">
      <w:pPr>
        <w:rPr>
          <w:rFonts w:asciiTheme="minorHAnsi" w:eastAsiaTheme="minorHAnsi" w:hAnsiTheme="minorHAnsi"/>
        </w:rPr>
      </w:pPr>
      <w:r>
        <w:rPr>
          <w:noProof/>
        </w:rPr>
        <w:drawing>
          <wp:inline distT="0" distB="0" distL="0" distR="0" wp14:anchorId="7D94C228" wp14:editId="4EE96C25">
            <wp:extent cx="4572000" cy="1447800"/>
            <wp:effectExtent l="0" t="0" r="0" b="0"/>
            <wp:docPr id="2038169713" name="図 203816971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9713" name="図 2038169713" descr="テーブル&#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675CBC73" w14:textId="77777777" w:rsidR="004C365A" w:rsidRPr="0073249E" w:rsidRDefault="00CD2517">
      <w:pPr>
        <w:rPr>
          <w:rFonts w:asciiTheme="minorHAnsi" w:eastAsiaTheme="minorHAnsi" w:hAnsiTheme="minorHAnsi"/>
        </w:rPr>
      </w:pPr>
      <w:r w:rsidRPr="0073249E">
        <w:rPr>
          <w:rFonts w:asciiTheme="minorHAnsi" w:eastAsiaTheme="minorHAnsi" w:hAnsiTheme="minorHAnsi"/>
        </w:rPr>
        <w:lastRenderedPageBreak/>
        <w:t>&lt;Customer Profile&gt;</w:t>
      </w:r>
    </w:p>
    <w:p w14:paraId="55DB4852"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サイトの開発 &gt;  システムオブジェクトタイプ &gt; Customer Profile - 属性定義</w:t>
      </w:r>
    </w:p>
    <w:p w14:paraId="739179A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システムオブジェクト：Customer Profileはカスタマー情報に関するオブジェクトです。</w:t>
      </w:r>
    </w:p>
    <w:p w14:paraId="5C71F136" w14:textId="77777777" w:rsidR="004C365A" w:rsidRPr="0073249E" w:rsidRDefault="004C365A">
      <w:pPr>
        <w:rPr>
          <w:rFonts w:asciiTheme="minorHAnsi" w:eastAsiaTheme="minorHAnsi" w:hAnsiTheme="minorHAnsi"/>
        </w:rPr>
      </w:pPr>
    </w:p>
    <w:p w14:paraId="69752249"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Customer Profileにはカスタム属性として以下を定義しています。</w:t>
      </w:r>
    </w:p>
    <w:p w14:paraId="1079542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paidyToken：定期決済時に利用するトークン情報です。トークンを発行したタイミングで登録します。</w:t>
      </w:r>
    </w:p>
    <w:p w14:paraId="62199465" w14:textId="77777777" w:rsidR="004C365A" w:rsidRPr="0073249E" w:rsidRDefault="004C365A">
      <w:pPr>
        <w:rPr>
          <w:rFonts w:asciiTheme="minorHAnsi" w:eastAsiaTheme="minorHAnsi" w:hAnsiTheme="minorHAnsi"/>
        </w:rPr>
      </w:pPr>
    </w:p>
    <w:p w14:paraId="0DA123B1"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1E57F4E2" wp14:editId="07777777">
            <wp:extent cx="3333750" cy="4953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3333750" cy="495300"/>
                    </a:xfrm>
                    <a:prstGeom prst="rect">
                      <a:avLst/>
                    </a:prstGeom>
                    <a:ln/>
                  </pic:spPr>
                </pic:pic>
              </a:graphicData>
            </a:graphic>
          </wp:inline>
        </w:drawing>
      </w:r>
    </w:p>
    <w:p w14:paraId="0C8FE7CE" w14:textId="77777777" w:rsidR="004C365A" w:rsidRPr="0073249E" w:rsidRDefault="004C365A">
      <w:pPr>
        <w:rPr>
          <w:rFonts w:asciiTheme="minorHAnsi" w:eastAsiaTheme="minorHAnsi" w:hAnsiTheme="minorHAnsi"/>
        </w:rPr>
      </w:pPr>
    </w:p>
    <w:p w14:paraId="2B901E8E"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&lt;カスタムサイト環境設定&gt;</w:t>
      </w:r>
    </w:p>
    <w:p w14:paraId="20AB3F22"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マーチャントツール</w:t>
      </w:r>
      <w:r w:rsidR="00C926B9" w:rsidRPr="0073249E">
        <w:rPr>
          <w:rFonts w:asciiTheme="minorHAnsi" w:eastAsiaTheme="minorHAnsi" w:hAnsiTheme="minorHAnsi" w:cs="Arial Unicode MS" w:hint="eastAsia"/>
        </w:rPr>
        <w:t xml:space="preserve"> </w:t>
      </w:r>
      <w:r w:rsidR="00C926B9" w:rsidRPr="0073249E">
        <w:rPr>
          <w:rFonts w:asciiTheme="minorHAnsi" w:eastAsiaTheme="minorHAnsi" w:hAnsiTheme="minorHAnsi" w:cs="Arial Unicode MS"/>
        </w:rPr>
        <w:t xml:space="preserve">&gt; </w:t>
      </w:r>
      <w:r w:rsidRPr="0073249E">
        <w:rPr>
          <w:rFonts w:asciiTheme="minorHAnsi" w:eastAsiaTheme="minorHAnsi" w:hAnsiTheme="minorHAnsi" w:cs="Arial Unicode MS"/>
        </w:rPr>
        <w:t>サイト環境設定</w:t>
      </w:r>
      <w:r w:rsidR="00C926B9" w:rsidRPr="0073249E">
        <w:rPr>
          <w:rFonts w:asciiTheme="minorHAnsi" w:eastAsiaTheme="minorHAnsi" w:hAnsiTheme="minorHAnsi" w:cs="Arial Unicode MS"/>
        </w:rPr>
        <w:t xml:space="preserve"> &gt; </w:t>
      </w:r>
      <w:r w:rsidRPr="0073249E">
        <w:rPr>
          <w:rFonts w:asciiTheme="minorHAnsi" w:eastAsiaTheme="minorHAnsi" w:hAnsiTheme="minorHAnsi" w:cs="Arial Unicode MS"/>
        </w:rPr>
        <w:t>カスタムサイト環境設定グループ</w:t>
      </w:r>
    </w:p>
    <w:p w14:paraId="3D05BA8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メタデータのインポートが正常に完了すると、カスタム環境設定グループに「Paidy」のIDでグループが作成されています。</w:t>
      </w:r>
    </w:p>
    <w:p w14:paraId="41004F19" w14:textId="77777777" w:rsidR="004C365A" w:rsidRPr="0073249E" w:rsidRDefault="004C365A">
      <w:pPr>
        <w:rPr>
          <w:rFonts w:asciiTheme="minorHAnsi" w:eastAsiaTheme="minorHAnsi" w:hAnsiTheme="minorHAnsi"/>
        </w:rPr>
      </w:pPr>
    </w:p>
    <w:p w14:paraId="67C0C651" w14:textId="77777777" w:rsidR="004C365A" w:rsidRPr="0073249E" w:rsidRDefault="51431CF6">
      <w:pPr>
        <w:rPr>
          <w:rFonts w:asciiTheme="minorHAnsi" w:eastAsiaTheme="minorHAnsi" w:hAnsiTheme="minorHAnsi"/>
        </w:rPr>
      </w:pPr>
      <w:r>
        <w:rPr>
          <w:noProof/>
        </w:rPr>
        <w:drawing>
          <wp:inline distT="0" distB="0" distL="0" distR="0" wp14:anchorId="40CEB0E0" wp14:editId="56A2A598">
            <wp:extent cx="6657340" cy="1642745"/>
            <wp:effectExtent l="0" t="0" r="0" b="0"/>
            <wp:docPr id="58870364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pic:nvPicPr>
                  <pic:blipFill>
                    <a:blip r:embed="rId52">
                      <a:extLst>
                        <a:ext uri="{28A0092B-C50C-407E-A947-70E740481C1C}">
                          <a14:useLocalDpi xmlns:a14="http://schemas.microsoft.com/office/drawing/2010/main" val="0"/>
                        </a:ext>
                      </a:extLst>
                    </a:blip>
                    <a:stretch>
                      <a:fillRect/>
                    </a:stretch>
                  </pic:blipFill>
                  <pic:spPr>
                    <a:xfrm>
                      <a:off x="0" y="0"/>
                      <a:ext cx="6657340" cy="1642745"/>
                    </a:xfrm>
                    <a:prstGeom prst="rect">
                      <a:avLst/>
                    </a:prstGeom>
                  </pic:spPr>
                </pic:pic>
              </a:graphicData>
            </a:graphic>
          </wp:inline>
        </w:drawing>
      </w:r>
    </w:p>
    <w:p w14:paraId="308D56CC" w14:textId="77777777" w:rsidR="004C365A" w:rsidRPr="0073249E" w:rsidRDefault="004C365A">
      <w:pPr>
        <w:rPr>
          <w:rFonts w:asciiTheme="minorHAnsi" w:eastAsiaTheme="minorHAnsi" w:hAnsiTheme="minorHAnsi"/>
        </w:rPr>
      </w:pPr>
    </w:p>
    <w:p w14:paraId="0C6B8FD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[Paidy]リンクをクリックすると、各値の設定画面が表示されますので、必要な情報を入力し、右上の[保存]ボタンをクリックして保存します。</w:t>
      </w:r>
    </w:p>
    <w:p w14:paraId="797E50C6" w14:textId="49322D63" w:rsidR="004C365A" w:rsidRPr="0073249E" w:rsidRDefault="00C1298A">
      <w:pPr>
        <w:rPr>
          <w:rFonts w:asciiTheme="minorHAnsi" w:eastAsiaTheme="minorHAnsi" w:hAnsiTheme="minorHAnsi"/>
        </w:rPr>
      </w:pPr>
      <w:r>
        <w:rPr>
          <w:noProof/>
          <w:lang w:val="ja-JP"/>
        </w:rPr>
        <w:lastRenderedPageBreak/>
        <w:drawing>
          <wp:inline distT="0" distB="0" distL="0" distR="0" wp14:anchorId="250407E8" wp14:editId="26B01A10">
            <wp:extent cx="4572000" cy="3705225"/>
            <wp:effectExtent l="0" t="0" r="0" b="9525"/>
            <wp:docPr id="236242003" name="図 23624200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2003" name="図 236242003" descr="グラフィカル ユーザー インターフェイス, アプリケーション&#10;&#10;自動的に生成された説明"/>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7B04FA47" w14:textId="77777777" w:rsidR="004C365A" w:rsidRPr="0073249E" w:rsidRDefault="004C365A">
      <w:pPr>
        <w:rPr>
          <w:rFonts w:asciiTheme="minorHAnsi" w:eastAsiaTheme="minorHAnsi" w:hAnsiTheme="minorHAnsi"/>
        </w:rPr>
      </w:pPr>
    </w:p>
    <w:p w14:paraId="568C698B" w14:textId="77777777" w:rsidR="004C365A" w:rsidRPr="0073249E" w:rsidRDefault="004C365A">
      <w:pPr>
        <w:rPr>
          <w:rFonts w:asciiTheme="minorHAnsi" w:eastAsiaTheme="minorHAnsi" w:hAnsiTheme="minorHAnsi"/>
        </w:rPr>
      </w:pPr>
    </w:p>
    <w:p w14:paraId="4A919438" w14:textId="6E456708" w:rsidR="004C365A" w:rsidRPr="0073249E" w:rsidRDefault="00012E39">
      <w:pPr>
        <w:pStyle w:val="2"/>
        <w:rPr>
          <w:rFonts w:asciiTheme="minorHAnsi" w:eastAsiaTheme="minorHAnsi" w:hAnsiTheme="minorHAnsi"/>
        </w:rPr>
      </w:pPr>
      <w:bookmarkStart w:id="72" w:name="_3xv01oju9bds" w:colFirst="0" w:colLast="0"/>
      <w:bookmarkStart w:id="73" w:name="_2b1ztebq5imx" w:colFirst="0" w:colLast="0"/>
      <w:bookmarkStart w:id="74" w:name="_m4d70f6m0gpx" w:colFirst="0" w:colLast="0"/>
      <w:bookmarkStart w:id="75" w:name="_yju4njhnxpm2" w:colFirst="0" w:colLast="0"/>
      <w:bookmarkStart w:id="76" w:name="_Toc88741570"/>
      <w:bookmarkEnd w:id="72"/>
      <w:bookmarkEnd w:id="73"/>
      <w:bookmarkEnd w:id="74"/>
      <w:bookmarkEnd w:id="75"/>
      <w:r w:rsidRPr="0073249E">
        <w:rPr>
          <w:rFonts w:asciiTheme="minorHAnsi" w:eastAsiaTheme="minorHAnsi" w:hAnsiTheme="minorHAnsi" w:cs="Arial Unicode MS"/>
        </w:rPr>
        <w:t>3-</w:t>
      </w:r>
      <w:r>
        <w:rPr>
          <w:rFonts w:asciiTheme="minorHAnsi" w:eastAsiaTheme="minorHAnsi" w:hAnsiTheme="minorHAnsi" w:cs="Arial Unicode MS" w:hint="eastAsia"/>
        </w:rPr>
        <w:t>3</w:t>
      </w:r>
      <w:r w:rsidR="00CD2517" w:rsidRPr="0073249E">
        <w:rPr>
          <w:rFonts w:asciiTheme="minorHAnsi" w:eastAsiaTheme="minorHAnsi" w:hAnsiTheme="minorHAnsi" w:cs="Arial Unicode MS"/>
        </w:rPr>
        <w:t>．加盟店様でのカートリッジ修正</w:t>
      </w:r>
      <w:bookmarkEnd w:id="76"/>
    </w:p>
    <w:p w14:paraId="1D1CC90F" w14:textId="77777777" w:rsidR="004C365A" w:rsidRPr="0073249E" w:rsidRDefault="00012E39">
      <w:pPr>
        <w:pStyle w:val="3"/>
        <w:rPr>
          <w:rFonts w:asciiTheme="minorHAnsi" w:eastAsiaTheme="minorHAnsi" w:hAnsiTheme="minorHAnsi"/>
          <w:color w:val="000000"/>
        </w:rPr>
      </w:pPr>
      <w:bookmarkStart w:id="77" w:name="_knz6slng3fd1" w:colFirst="0" w:colLast="0"/>
      <w:bookmarkStart w:id="78" w:name="_Toc88741571"/>
      <w:bookmarkEnd w:id="77"/>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-1</w:t>
      </w:r>
      <w:r w:rsidR="00CD2517" w:rsidRPr="0073249E">
        <w:rPr>
          <w:rFonts w:asciiTheme="minorHAnsi" w:eastAsiaTheme="minorHAnsi" w:hAnsiTheme="minorHAnsi" w:cs="Arial Unicode MS"/>
          <w:color w:val="000000"/>
        </w:rPr>
        <w:t>. CheckoutJSの設置</w:t>
      </w:r>
      <w:bookmarkEnd w:id="78"/>
    </w:p>
    <w:p w14:paraId="7F8EA9AB" w14:textId="77777777" w:rsidR="004C365A" w:rsidRPr="0073249E" w:rsidRDefault="00CD2517">
      <w:pPr>
        <w:rPr>
          <w:rFonts w:asciiTheme="minorHAnsi" w:eastAsiaTheme="minorHAnsi" w:hAnsiTheme="minorHAnsi"/>
        </w:rPr>
      </w:pPr>
      <w:r w:rsidRPr="0073249E">
        <w:rPr>
          <w:rFonts w:asciiTheme="minorHAnsi" w:eastAsiaTheme="minorHAnsi" w:hAnsiTheme="minorHAnsi"/>
        </w:rPr>
        <w:t>Paidy Chekout</w:t>
      </w:r>
      <w:r w:rsidRPr="0073249E">
        <w:rPr>
          <w:rFonts w:asciiTheme="minorHAnsi" w:eastAsiaTheme="minorHAnsi" w:hAnsiTheme="minorHAnsi" w:cs="Arial Unicode MS"/>
        </w:rPr>
        <w:t>を呼び出し、決済を行うために</w:t>
      </w:r>
    </w:p>
    <w:p w14:paraId="32661CB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Checkout JSスクリプトを支払いページのテンプレートに埋め込みます。</w:t>
      </w:r>
    </w:p>
    <w:p w14:paraId="3DB131C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このスクリプトを記述することで、</w:t>
      </w:r>
      <w:r w:rsidRPr="0073249E">
        <w:rPr>
          <w:rFonts w:asciiTheme="minorHAnsi" w:eastAsiaTheme="minorHAnsi" w:hAnsiTheme="minorHAnsi"/>
        </w:rPr>
        <w:t>Paidy Chekout</w:t>
      </w:r>
      <w:r w:rsidRPr="0073249E">
        <w:rPr>
          <w:rFonts w:asciiTheme="minorHAnsi" w:eastAsiaTheme="minorHAnsi" w:hAnsiTheme="minorHAnsi" w:cs="Arial Unicode MS"/>
        </w:rPr>
        <w:t>が呼び出されます。</w:t>
      </w:r>
    </w:p>
    <w:p w14:paraId="4BBC7633" w14:textId="77777777" w:rsidR="004C365A" w:rsidRPr="0073249E" w:rsidRDefault="00AA517B">
      <w:pPr>
        <w:rPr>
          <w:rFonts w:asciiTheme="minorHAnsi" w:eastAsiaTheme="minorHAnsi" w:hAnsiTheme="minorHAnsi"/>
        </w:rPr>
      </w:pPr>
      <w:r>
        <w:rPr>
          <w:rFonts w:asciiTheme="minorHAnsi" w:eastAsiaTheme="minorHAnsi" w:hAnsiTheme="minorHAnsi" w:cs="Arial Unicode MS" w:hint="eastAsia"/>
        </w:rPr>
        <w:t>テンプレートの埋め込むには、</w:t>
      </w:r>
      <w:r w:rsidR="00CD2517" w:rsidRPr="0073249E">
        <w:rPr>
          <w:rFonts w:asciiTheme="minorHAnsi" w:eastAsiaTheme="minorHAnsi" w:hAnsiTheme="minorHAnsi" w:cs="Arial Unicode MS"/>
        </w:rPr>
        <w:t>下記ファイルに修正を加えます。</w:t>
      </w:r>
    </w:p>
    <w:p w14:paraId="30EBAEF9"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・[storefront_core]\cartridge\templates\default\components\footer\footer_UI.isml</w:t>
      </w:r>
    </w:p>
    <w:p w14:paraId="024E1AE3"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&lt;script src="${URLUtils.staticURL('/js/app.js')}"&gt;&lt;/script&gt;の直後に以下を追加</w:t>
      </w:r>
    </w:p>
    <w:p w14:paraId="15676F12" w14:textId="77777777" w:rsidR="004C365A" w:rsidRPr="0073249E" w:rsidRDefault="00CD2517">
      <w:pPr>
        <w:rPr>
          <w:rFonts w:asciiTheme="minorHAnsi" w:eastAsiaTheme="minorHAnsi" w:hAnsiTheme="minorHAnsi"/>
          <w:lang w:val="en-US"/>
        </w:rPr>
      </w:pPr>
      <w:r w:rsidRPr="0073249E">
        <w:rPr>
          <w:rFonts w:asciiTheme="minorHAnsi" w:eastAsiaTheme="minorHAnsi" w:hAnsiTheme="minorHAnsi"/>
        </w:rPr>
        <w:t xml:space="preserve"> </w:t>
      </w:r>
      <w:r w:rsidRPr="0073249E">
        <w:rPr>
          <w:rFonts w:asciiTheme="minorHAnsi" w:eastAsiaTheme="minorHAnsi" w:hAnsiTheme="minorHAnsi"/>
          <w:lang w:val="en-US"/>
        </w:rPr>
        <w:t>...........................</w:t>
      </w:r>
    </w:p>
    <w:p w14:paraId="2D0F37F7"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&lt;isscript&gt;</w:t>
      </w:r>
    </w:p>
    <w:p w14:paraId="040F4F58"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if (!empty(pdict.Basket)) {</w:t>
      </w:r>
    </w:p>
    <w:p w14:paraId="7959FDCD"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var paymentMethods  = pdict.Basket.getPaymentInstruments();</w:t>
      </w:r>
    </w:p>
    <w:p w14:paraId="4745BE39"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var paymentMethod  = '';</w:t>
      </w:r>
    </w:p>
    <w:p w14:paraId="1A939487" w14:textId="77777777" w:rsidR="00FC0DF1" w:rsidRPr="0073249E" w:rsidRDefault="00FC0DF1" w:rsidP="00FC0DF1">
      <w:pPr>
        <w:rPr>
          <w:rFonts w:asciiTheme="minorHAnsi" w:eastAsiaTheme="minorHAnsi" w:hAnsiTheme="minorHAnsi"/>
          <w:lang w:val="en-US"/>
        </w:rPr>
      </w:pPr>
    </w:p>
    <w:p w14:paraId="5AC14E03"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lastRenderedPageBreak/>
        <w:t xml:space="preserve">   if (paymentMethods != null &amp;&amp; !paymentMethods.isEmpty() ) {</w:t>
      </w:r>
    </w:p>
    <w:p w14:paraId="20FB44AE"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for( var i = 0; i &lt; paymentMethods.length ; i++  ){</w:t>
      </w:r>
    </w:p>
    <w:p w14:paraId="139B888B"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if(  paymentMethods[i] != null &amp;&amp; paymentMethods[i].paymentMethod != "GIFT_CERTIFICATE" )</w:t>
      </w:r>
    </w:p>
    <w:p w14:paraId="121E6EAE"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paymentMethod  = paymentMethods[i].paymentMethod;</w:t>
      </w:r>
    </w:p>
    <w:p w14:paraId="0D3AE923"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w:t>
      </w:r>
    </w:p>
    <w:p w14:paraId="52D00F6E"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 xml:space="preserve">   }</w:t>
      </w:r>
    </w:p>
    <w:p w14:paraId="2239F6FF"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w:t>
      </w:r>
    </w:p>
    <w:p w14:paraId="6ACD56AD"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&lt;/isscript&gt;</w:t>
      </w:r>
    </w:p>
    <w:p w14:paraId="16CB5B9E" w14:textId="79E3578A" w:rsidR="00FC0DF1" w:rsidRPr="0073249E" w:rsidRDefault="00FC0DF1" w:rsidP="7F92AFE0">
      <w:pPr>
        <w:rPr>
          <w:rFonts w:asciiTheme="minorHAnsi" w:hAnsiTheme="minorHAnsi"/>
          <w:lang w:val="en-US"/>
        </w:rPr>
      </w:pPr>
      <w:r w:rsidRPr="7F92AFE0">
        <w:rPr>
          <w:rFonts w:asciiTheme="minorHAnsi" w:hAnsiTheme="minorHAnsi"/>
          <w:lang w:val="en-US"/>
        </w:rPr>
        <w:t>&lt;isif condition="${paymentMethod=='PAIDY_STANDARD'}"&gt;</w:t>
      </w:r>
    </w:p>
    <w:p w14:paraId="51B9133B"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&lt;script type="text/javascript" src="https://apps.paidy.com/"&gt;&lt;/script&gt;</w:t>
      </w:r>
    </w:p>
    <w:p w14:paraId="5A95EDD8" w14:textId="6044BB51" w:rsidR="00E20BF3" w:rsidRPr="0073249E" w:rsidRDefault="00E20BF3" w:rsidP="7F92AFE0">
      <w:pPr>
        <w:rPr>
          <w:rFonts w:asciiTheme="minorHAnsi" w:hAnsiTheme="minorHAnsi"/>
          <w:lang w:val="en-US"/>
        </w:rPr>
      </w:pPr>
      <w:r w:rsidRPr="7F92AFE0">
        <w:rPr>
          <w:rFonts w:asciiTheme="minorHAnsi" w:hAnsiTheme="minorHAnsi"/>
          <w:lang w:val="en-US"/>
        </w:rPr>
        <w:t>&lt;script src="${URLUtils.staticURL('js/paidy</w:t>
      </w:r>
      <w:r w:rsidR="00B9017C" w:rsidRPr="7F92AFE0">
        <w:rPr>
          <w:rFonts w:asciiTheme="minorHAnsi" w:hAnsiTheme="minorHAnsi"/>
          <w:lang w:val="en-US"/>
        </w:rPr>
        <w:t>Standard</w:t>
      </w:r>
      <w:r w:rsidRPr="7F92AFE0">
        <w:rPr>
          <w:rFonts w:asciiTheme="minorHAnsi" w:hAnsiTheme="minorHAnsi"/>
          <w:lang w:val="en-US"/>
        </w:rPr>
        <w:t>.js')}"&gt;&lt;/script&gt;</w:t>
      </w:r>
    </w:p>
    <w:p w14:paraId="2EA35C34" w14:textId="6798FFAC" w:rsidR="00FC0DF1" w:rsidRPr="0073249E" w:rsidRDefault="00FC0DF1" w:rsidP="7F92AFE0">
      <w:pPr>
        <w:rPr>
          <w:rFonts w:asciiTheme="minorHAnsi" w:hAnsiTheme="minorHAnsi"/>
          <w:lang w:val="en-US"/>
        </w:rPr>
      </w:pPr>
      <w:r w:rsidRPr="7F92AFE0">
        <w:rPr>
          <w:rFonts w:asciiTheme="minorHAnsi" w:hAnsiTheme="minorHAnsi"/>
          <w:lang w:val="en-US"/>
        </w:rPr>
        <w:t>&lt;iselseif condition="${paymentMethod=='PAIDY_SUBSCRIPTION'}"&gt;</w:t>
      </w:r>
    </w:p>
    <w:p w14:paraId="2CC0781A"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&lt;script type="text/javascript" src="https://apps.paidy.com/"&gt;&lt;/script&gt;</w:t>
      </w:r>
    </w:p>
    <w:p w14:paraId="27BAEB54" w14:textId="0D495FFD" w:rsidR="00FC0DF1" w:rsidRPr="0073249E" w:rsidRDefault="00FC0DF1" w:rsidP="7F92AFE0">
      <w:pPr>
        <w:rPr>
          <w:rFonts w:asciiTheme="minorHAnsi" w:hAnsiTheme="minorHAnsi"/>
          <w:lang w:val="en-US"/>
        </w:rPr>
      </w:pPr>
      <w:r w:rsidRPr="7F92AFE0">
        <w:rPr>
          <w:rFonts w:asciiTheme="minorHAnsi" w:hAnsiTheme="minorHAnsi"/>
          <w:lang w:val="en-US"/>
        </w:rPr>
        <w:t>&lt;script src="${URLUtils.staticURL('js/paidy</w:t>
      </w:r>
      <w:r w:rsidR="00B9017C" w:rsidRPr="7F92AFE0">
        <w:rPr>
          <w:rFonts w:asciiTheme="minorHAnsi" w:hAnsiTheme="minorHAnsi"/>
          <w:lang w:val="en-US"/>
        </w:rPr>
        <w:t>Subscription</w:t>
      </w:r>
      <w:r w:rsidRPr="7F92AFE0">
        <w:rPr>
          <w:rFonts w:asciiTheme="minorHAnsi" w:hAnsiTheme="minorHAnsi"/>
          <w:lang w:val="en-US"/>
        </w:rPr>
        <w:t>.js')}"&gt;&lt;/script&gt;</w:t>
      </w:r>
    </w:p>
    <w:p w14:paraId="375A86A4"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&lt;iselse/&gt;</w:t>
      </w:r>
    </w:p>
    <w:p w14:paraId="401995DE"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&lt;script&gt;</w:t>
      </w:r>
    </w:p>
    <w:p w14:paraId="1D69C8BA"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(function(){</w:t>
      </w:r>
    </w:p>
    <w:p w14:paraId="4A10759B"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ab/>
        <w:t>var button = $('.submit-order button[type="submit"]');</w:t>
      </w:r>
    </w:p>
    <w:p w14:paraId="26AC3934"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ab/>
        <w:t>if(button.length) {</w:t>
      </w:r>
    </w:p>
    <w:p w14:paraId="3E8F08A0"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ab/>
      </w:r>
      <w:r w:rsidRPr="0073249E">
        <w:rPr>
          <w:rFonts w:asciiTheme="minorHAnsi" w:eastAsiaTheme="minorHAnsi" w:hAnsiTheme="minorHAnsi"/>
          <w:lang w:val="en-US"/>
        </w:rPr>
        <w:tab/>
        <w:t>button.prop('disabled', false);</w:t>
      </w:r>
    </w:p>
    <w:p w14:paraId="3BAFF00A"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ab/>
      </w:r>
      <w:r w:rsidRPr="0073249E">
        <w:rPr>
          <w:rFonts w:asciiTheme="minorHAnsi" w:eastAsiaTheme="minorHAnsi" w:hAnsiTheme="minorHAnsi"/>
          <w:lang w:val="en-US"/>
        </w:rPr>
        <w:tab/>
        <w:t>button.removeClass('disabled');</w:t>
      </w:r>
    </w:p>
    <w:p w14:paraId="46AE40AA"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ab/>
        <w:t>}</w:t>
      </w:r>
    </w:p>
    <w:p w14:paraId="1EE95782"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w:t>
      </w:r>
    </w:p>
    <w:p w14:paraId="0DA4A998"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&lt;/script&gt;</w:t>
      </w:r>
    </w:p>
    <w:p w14:paraId="0AA73D2B" w14:textId="77777777" w:rsidR="00FC0DF1" w:rsidRPr="0073249E" w:rsidRDefault="00FC0DF1" w:rsidP="00FC0DF1">
      <w:pPr>
        <w:rPr>
          <w:rFonts w:asciiTheme="minorHAnsi" w:eastAsiaTheme="minorHAnsi" w:hAnsiTheme="minorHAnsi"/>
          <w:lang w:val="en-US"/>
        </w:rPr>
      </w:pPr>
      <w:r w:rsidRPr="0073249E">
        <w:rPr>
          <w:rFonts w:asciiTheme="minorHAnsi" w:eastAsiaTheme="minorHAnsi" w:hAnsiTheme="minorHAnsi"/>
          <w:lang w:val="en-US"/>
        </w:rPr>
        <w:t>&lt;/isif&gt;</w:t>
      </w:r>
    </w:p>
    <w:p w14:paraId="07B05902" w14:textId="77777777" w:rsidR="004C365A" w:rsidRPr="0073249E" w:rsidRDefault="63BE0373" w:rsidP="00FC0DF1">
      <w:pPr>
        <w:rPr>
          <w:rFonts w:asciiTheme="minorHAnsi" w:eastAsiaTheme="minorHAnsi" w:hAnsiTheme="minorHAnsi"/>
        </w:rPr>
      </w:pPr>
      <w:r w:rsidRPr="1ACEA388">
        <w:rPr>
          <w:rFonts w:asciiTheme="minorHAnsi" w:hAnsiTheme="minorHAnsi"/>
          <w:lang w:val="en-US"/>
        </w:rPr>
        <w:t xml:space="preserve"> </w:t>
      </w:r>
      <w:r w:rsidRPr="1ACEA388">
        <w:rPr>
          <w:rFonts w:asciiTheme="minorHAnsi" w:hAnsiTheme="minorHAnsi"/>
        </w:rPr>
        <w:t>...........................</w:t>
      </w:r>
    </w:p>
    <w:p w14:paraId="0D1E2F17" w14:textId="2006A330" w:rsidR="00373D2D" w:rsidRPr="00373D2D" w:rsidRDefault="1ACEA388" w:rsidP="1ACEA388">
      <w:pPr>
        <w:pBdr>
          <w:top w:val="none" w:sz="0" w:space="0" w:color="auto"/>
          <w:left w:val="none" w:sz="0" w:space="0" w:color="auto"/>
          <w:bottom w:val="none" w:sz="0" w:space="0" w:color="auto"/>
          <w:right w:val="none" w:sz="0" w:space="0" w:color="auto"/>
          <w:between w:val="none" w:sz="0" w:space="0" w:color="auto"/>
        </w:pBdr>
        <w:spacing w:line="240" w:lineRule="auto"/>
      </w:pPr>
      <w:r>
        <w:rPr>
          <w:noProof/>
        </w:rPr>
        <w:lastRenderedPageBreak/>
        <w:drawing>
          <wp:inline distT="0" distB="0" distL="0" distR="0" wp14:anchorId="19A0CC10" wp14:editId="2FC025FB">
            <wp:extent cx="6009238" cy="5057775"/>
            <wp:effectExtent l="0" t="0" r="0" b="0"/>
            <wp:docPr id="837282831" name="図 83728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009238" cy="5057775"/>
                    </a:xfrm>
                    <a:prstGeom prst="rect">
                      <a:avLst/>
                    </a:prstGeom>
                  </pic:spPr>
                </pic:pic>
              </a:graphicData>
            </a:graphic>
          </wp:inline>
        </w:drawing>
      </w:r>
      <w:r w:rsidR="519B3427" w:rsidRPr="1ACEA388">
        <w:rPr>
          <w:rFonts w:ascii="ＭＳ Ｐゴシック" w:eastAsia="ＭＳ Ｐゴシック" w:hAnsi="ＭＳ Ｐゴシック" w:cs="ＭＳ Ｐゴシック"/>
          <w:color w:val="auto"/>
          <w:sz w:val="24"/>
          <w:szCs w:val="24"/>
          <w:lang w:val="en-US"/>
        </w:rPr>
        <w:fldChar w:fldCharType="begin"/>
      </w:r>
      <w:r w:rsidR="519B3427" w:rsidRPr="1ACEA388">
        <w:rPr>
          <w:rFonts w:ascii="ＭＳ Ｐゴシック" w:eastAsia="ＭＳ Ｐゴシック" w:hAnsi="ＭＳ Ｐゴシック" w:cs="ＭＳ Ｐゴシック"/>
          <w:color w:val="auto"/>
          <w:sz w:val="24"/>
          <w:szCs w:val="24"/>
          <w:lang w:val="en-US"/>
        </w:rPr>
        <w:instrText xml:space="preserve"> INCLUDEPICTURE "https://wiredbeans.backlog.com/ViewAttachmentImage.action?attachmentId=3384177" \* MERGEFORMATINET </w:instrText>
      </w:r>
      <w:r w:rsidR="519B3427" w:rsidRPr="1ACEA388">
        <w:rPr>
          <w:rFonts w:ascii="ＭＳ Ｐゴシック" w:eastAsia="ＭＳ Ｐゴシック" w:hAnsi="ＭＳ Ｐゴシック" w:cs="ＭＳ Ｐゴシック"/>
          <w:color w:val="auto"/>
          <w:sz w:val="24"/>
          <w:szCs w:val="24"/>
          <w:lang w:val="en-US"/>
        </w:rPr>
        <w:fldChar w:fldCharType="end"/>
      </w:r>
    </w:p>
    <w:p w14:paraId="6AA258D8" w14:textId="4B06E569" w:rsidR="00A754A6" w:rsidDel="00C15AC0" w:rsidRDefault="00A754A6">
      <w:pPr>
        <w:rPr>
          <w:del w:id="79" w:author="Tomonori Nishioka" w:date="2022-11-16T14:52:00Z"/>
          <w:rFonts w:asciiTheme="minorHAnsi" w:eastAsiaTheme="minorHAnsi" w:hAnsiTheme="minorHAnsi"/>
        </w:rPr>
      </w:pPr>
    </w:p>
    <w:p w14:paraId="6FFBD3EC" w14:textId="77777777" w:rsidR="00A754A6" w:rsidDel="00C15AC0" w:rsidRDefault="00A754A6">
      <w:pPr>
        <w:rPr>
          <w:del w:id="80" w:author="Tomonori Nishioka" w:date="2022-11-16T14:52:00Z"/>
          <w:rFonts w:asciiTheme="minorHAnsi" w:eastAsiaTheme="minorHAnsi" w:hAnsiTheme="minorHAnsi"/>
        </w:rPr>
      </w:pPr>
    </w:p>
    <w:p w14:paraId="30DCCCAD" w14:textId="6A11ED12" w:rsidR="004C365A" w:rsidRDefault="00CD2517">
      <w:pPr>
        <w:rPr>
          <w:ins w:id="81" w:author="Tomonori Nishioka" w:date="2022-11-16T14:52:00Z"/>
          <w:rFonts w:asciiTheme="minorHAnsi" w:eastAsiaTheme="minorHAnsi" w:hAnsiTheme="minorHAnsi"/>
        </w:rPr>
      </w:pPr>
      <w:del w:id="82" w:author="Tomonori Nishioka" w:date="2022-11-16T14:52:00Z">
        <w:r w:rsidRPr="0073249E" w:rsidDel="00C15AC0">
          <w:rPr>
            <w:rFonts w:asciiTheme="minorHAnsi" w:eastAsiaTheme="minorHAnsi" w:hAnsiTheme="minorHAnsi"/>
            <w:noProof/>
            <w:lang w:val="en-US"/>
          </w:rPr>
          <w:drawing>
            <wp:inline distT="114300" distB="114300" distL="114300" distR="114300" wp14:anchorId="11B53432" wp14:editId="4CC0AA53">
              <wp:extent cx="5731200" cy="4635500"/>
              <wp:effectExtent l="57150" t="57150" r="60325" b="5080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5"/>
                      <a:srcRect/>
                      <a:stretch>
                        <a:fillRect/>
                      </a:stretch>
                    </pic:blipFill>
                    <pic:spPr>
                      <a:xfrm>
                        <a:off x="0" y="0"/>
                        <a:ext cx="5731200" cy="4635500"/>
                      </a:xfrm>
                      <a:prstGeom prst="rect">
                        <a:avLst/>
                      </a:prstGeom>
                      <a:ln w="57150">
                        <a:solidFill>
                          <a:srgbClr val="00B050"/>
                        </a:solidFill>
                      </a:ln>
                    </pic:spPr>
                  </pic:pic>
                </a:graphicData>
              </a:graphic>
            </wp:inline>
          </w:drawing>
        </w:r>
      </w:del>
    </w:p>
    <w:p w14:paraId="7A6994C9" w14:textId="249BECEA" w:rsidR="00C15AC0" w:rsidRPr="0073249E" w:rsidRDefault="00C15AC0">
      <w:pPr>
        <w:rPr>
          <w:rFonts w:asciiTheme="minorHAnsi" w:eastAsiaTheme="minorHAnsi" w:hAnsiTheme="minorHAnsi"/>
        </w:rPr>
      </w:pPr>
      <w:ins w:id="83" w:author="Tomonori Nishioka" w:date="2022-11-16T14:52:00Z">
        <w:r w:rsidRPr="00C15AC0">
          <w:rPr>
            <w:rFonts w:asciiTheme="minorHAnsi" w:eastAsiaTheme="minorHAnsi" w:hAnsiTheme="minorHAnsi"/>
            <w:noProof/>
          </w:rPr>
          <w:lastRenderedPageBreak/>
          <w:drawing>
            <wp:inline distT="0" distB="0" distL="0" distR="0" wp14:anchorId="0CDCA2CE" wp14:editId="484C0CA1">
              <wp:extent cx="4327556" cy="4148991"/>
              <wp:effectExtent l="0" t="0" r="3175" b="4445"/>
              <wp:docPr id="15" name="図 15"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10;&#10;自動的に生成された説明"/>
                      <pic:cNvPicPr/>
                    </pic:nvPicPr>
                    <pic:blipFill>
                      <a:blip r:embed="rId56"/>
                      <a:stretch>
                        <a:fillRect/>
                      </a:stretch>
                    </pic:blipFill>
                    <pic:spPr>
                      <a:xfrm>
                        <a:off x="0" y="0"/>
                        <a:ext cx="4339580" cy="4160518"/>
                      </a:xfrm>
                      <a:prstGeom prst="rect">
                        <a:avLst/>
                      </a:prstGeom>
                    </pic:spPr>
                  </pic:pic>
                </a:graphicData>
              </a:graphic>
            </wp:inline>
          </w:drawing>
        </w:r>
      </w:ins>
    </w:p>
    <w:p w14:paraId="36AF6883" w14:textId="77777777" w:rsidR="004C365A" w:rsidRPr="0073249E" w:rsidRDefault="004C365A">
      <w:pPr>
        <w:rPr>
          <w:rFonts w:asciiTheme="minorHAnsi" w:eastAsiaTheme="minorHAnsi" w:hAnsiTheme="minorHAnsi"/>
        </w:rPr>
      </w:pPr>
    </w:p>
    <w:p w14:paraId="54C529ED" w14:textId="77777777" w:rsidR="004C365A" w:rsidRPr="0073249E" w:rsidRDefault="004C365A">
      <w:pPr>
        <w:rPr>
          <w:rFonts w:asciiTheme="minorHAnsi" w:eastAsiaTheme="minorHAnsi" w:hAnsiTheme="minorHAnsi"/>
          <w:lang w:val="en-US"/>
        </w:rPr>
      </w:pPr>
      <w:bookmarkStart w:id="84" w:name="_1mmfhis2n5km" w:colFirst="0" w:colLast="0"/>
      <w:bookmarkEnd w:id="84"/>
    </w:p>
    <w:p w14:paraId="2F7CE8FD" w14:textId="77777777" w:rsidR="004C365A" w:rsidRPr="0073249E" w:rsidRDefault="00012E39">
      <w:pPr>
        <w:pStyle w:val="3"/>
        <w:rPr>
          <w:rFonts w:asciiTheme="minorHAnsi" w:eastAsiaTheme="minorHAnsi" w:hAnsiTheme="minorHAnsi"/>
          <w:color w:val="000000"/>
        </w:rPr>
      </w:pPr>
      <w:bookmarkStart w:id="85" w:name="_rd3efgy644gi" w:colFirst="0" w:colLast="0"/>
      <w:bookmarkStart w:id="86" w:name="_Toc88741572"/>
      <w:bookmarkEnd w:id="85"/>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w:t>
      </w:r>
      <w:r w:rsidR="002A414E">
        <w:rPr>
          <w:rFonts w:asciiTheme="minorHAnsi" w:eastAsiaTheme="minorHAnsi" w:hAnsiTheme="minorHAnsi" w:cs="Arial Unicode MS" w:hint="eastAsia"/>
          <w:color w:val="000000"/>
        </w:rPr>
        <w:t>2</w:t>
      </w:r>
      <w:r w:rsidR="00CD2517" w:rsidRPr="0073249E">
        <w:rPr>
          <w:rFonts w:asciiTheme="minorHAnsi" w:eastAsiaTheme="minorHAnsi" w:hAnsiTheme="minorHAnsi" w:cs="Arial Unicode MS"/>
          <w:color w:val="000000"/>
        </w:rPr>
        <w:t>. 購入確定ボタンの制御について</w:t>
      </w:r>
      <w:bookmarkEnd w:id="86"/>
    </w:p>
    <w:p w14:paraId="105F68C9"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購入確定画面を表示した際に、HTMLソースが完全に読み込まれる前に購入確定ボタンをクリックした際、Paidy Chekoutのポップアップが正常に動作しない可能性があります。</w:t>
      </w:r>
    </w:p>
    <w:p w14:paraId="1C0157D6"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lastRenderedPageBreak/>
        <w:drawing>
          <wp:inline distT="114300" distB="114300" distL="114300" distR="114300" wp14:anchorId="07202975" wp14:editId="07777777">
            <wp:extent cx="5419725" cy="4429125"/>
            <wp:effectExtent l="0" t="0" r="0" b="0"/>
            <wp:docPr id="3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7"/>
                    <a:srcRect/>
                    <a:stretch>
                      <a:fillRect/>
                    </a:stretch>
                  </pic:blipFill>
                  <pic:spPr>
                    <a:xfrm>
                      <a:off x="0" y="0"/>
                      <a:ext cx="5419725" cy="4429125"/>
                    </a:xfrm>
                    <a:prstGeom prst="rect">
                      <a:avLst/>
                    </a:prstGeom>
                    <a:ln/>
                  </pic:spPr>
                </pic:pic>
              </a:graphicData>
            </a:graphic>
          </wp:inline>
        </w:drawing>
      </w:r>
    </w:p>
    <w:p w14:paraId="3691E7B2" w14:textId="77777777" w:rsidR="004C365A" w:rsidRPr="0073249E" w:rsidRDefault="004C365A">
      <w:pPr>
        <w:rPr>
          <w:rFonts w:asciiTheme="minorHAnsi" w:eastAsiaTheme="minorHAnsi" w:hAnsiTheme="minorHAnsi"/>
        </w:rPr>
      </w:pPr>
    </w:p>
    <w:p w14:paraId="7CA1B93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その為、購入確定ボタンのスタイルについて初期表示時はボタンを押せないようにする対応</w:t>
      </w:r>
      <w:r w:rsidR="00FA6982">
        <w:rPr>
          <w:rFonts w:asciiTheme="minorHAnsi" w:eastAsiaTheme="minorHAnsi" w:hAnsiTheme="minorHAnsi" w:cs="Arial Unicode MS" w:hint="eastAsia"/>
        </w:rPr>
        <w:t>が必要で</w:t>
      </w:r>
      <w:r w:rsidRPr="0073249E">
        <w:rPr>
          <w:rFonts w:asciiTheme="minorHAnsi" w:eastAsiaTheme="minorHAnsi" w:hAnsiTheme="minorHAnsi" w:cs="Arial Unicode MS"/>
        </w:rPr>
        <w:t>す。</w:t>
      </w:r>
    </w:p>
    <w:p w14:paraId="3BC6DE26" w14:textId="77777777" w:rsidR="004C365A" w:rsidRPr="0073249E" w:rsidRDefault="00CD2517">
      <w:pPr>
        <w:rPr>
          <w:rFonts w:asciiTheme="minorHAnsi" w:eastAsiaTheme="minorHAnsi" w:hAnsiTheme="minorHAnsi"/>
          <w:strike/>
        </w:rPr>
      </w:pPr>
      <w:r w:rsidRPr="0073249E">
        <w:rPr>
          <w:rFonts w:asciiTheme="minorHAnsi" w:eastAsiaTheme="minorHAnsi" w:hAnsiTheme="minorHAnsi" w:cs="Arial Unicode MS"/>
        </w:rPr>
        <w:t>テンプレートでの対応は以下のようになります。</w:t>
      </w:r>
    </w:p>
    <w:p w14:paraId="7C4C3C8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・[storefront_core]\cartridge\templates\default\checkout\summary\summary.isml</w:t>
      </w:r>
    </w:p>
    <w:p w14:paraId="5482EC5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クラス「button-fancy-large」が付与されているbuttonにdisabledクラス、disabled属性を追加</w:t>
      </w:r>
    </w:p>
    <w:p w14:paraId="0D13699F" w14:textId="77777777" w:rsidR="004C365A" w:rsidRPr="0073249E" w:rsidRDefault="00CD2517">
      <w:pPr>
        <w:rPr>
          <w:rFonts w:asciiTheme="minorHAnsi" w:eastAsiaTheme="minorHAnsi" w:hAnsiTheme="minorHAnsi" w:cs="Arial Unicode MS"/>
          <w:lang w:val="en-US"/>
        </w:rPr>
      </w:pPr>
      <w:r w:rsidRPr="0073249E">
        <w:rPr>
          <w:rFonts w:asciiTheme="minorHAnsi" w:eastAsiaTheme="minorHAnsi" w:hAnsiTheme="minorHAnsi" w:cs="Arial Unicode MS"/>
          <w:lang w:val="en-US"/>
        </w:rPr>
        <w:t>&lt;button class="button-fancy-large disabled" type="submit" name="submit" value="${Resource.msg('global.submitorder','locale',null)}" disabled&gt;</w:t>
      </w:r>
    </w:p>
    <w:p w14:paraId="526770CE" w14:textId="77777777" w:rsidR="004C365A" w:rsidRPr="0073249E" w:rsidRDefault="004C365A">
      <w:pPr>
        <w:rPr>
          <w:rFonts w:asciiTheme="minorHAnsi" w:eastAsiaTheme="minorHAnsi" w:hAnsiTheme="minorHAnsi"/>
          <w:lang w:val="en-US"/>
        </w:rPr>
      </w:pPr>
    </w:p>
    <w:p w14:paraId="65FC5E08" w14:textId="77777777" w:rsidR="004C365A" w:rsidRPr="0073249E" w:rsidRDefault="00CD2517">
      <w:pPr>
        <w:rPr>
          <w:rFonts w:asciiTheme="minorHAnsi" w:eastAsiaTheme="minorHAnsi" w:hAnsiTheme="minorHAnsi"/>
          <w:lang w:val="en-US"/>
        </w:rPr>
      </w:pPr>
      <w:r w:rsidRPr="0073249E">
        <w:rPr>
          <w:rFonts w:asciiTheme="minorHAnsi" w:eastAsiaTheme="minorHAnsi" w:hAnsiTheme="minorHAnsi" w:cs="Arial Unicode MS"/>
          <w:lang w:val="en-US"/>
        </w:rPr>
        <w:t>&lt;form action="${URLUtils.https('COSummary-Submit')}" method="post" class="submit-order"&gt;</w:t>
      </w:r>
      <w:r w:rsidRPr="0073249E">
        <w:rPr>
          <w:rFonts w:asciiTheme="minorHAnsi" w:eastAsiaTheme="minorHAnsi" w:hAnsiTheme="minorHAnsi" w:cs="Arial Unicode MS"/>
        </w:rPr>
        <w:t>のフォームタグ直後にタグを追加</w:t>
      </w:r>
    </w:p>
    <w:p w14:paraId="59EF3291" w14:textId="77777777" w:rsidR="004C365A" w:rsidRPr="0073249E" w:rsidRDefault="00CD2517">
      <w:pPr>
        <w:rPr>
          <w:rFonts w:asciiTheme="minorHAnsi" w:eastAsiaTheme="minorHAnsi" w:hAnsiTheme="minorHAnsi" w:cs="Arial Unicode MS"/>
          <w:lang w:val="en-US"/>
        </w:rPr>
      </w:pPr>
      <w:r w:rsidRPr="0073249E">
        <w:rPr>
          <w:rFonts w:asciiTheme="minorHAnsi" w:eastAsiaTheme="minorHAnsi" w:hAnsiTheme="minorHAnsi" w:cs="Arial Unicode MS"/>
          <w:lang w:val="en-US"/>
        </w:rPr>
        <w:t>&lt;input type="hidden" name="selected_payment_method" value="${pdict.CurrentForms.billing.paymentMethods.selectedPaymentMethodID.value}"/&gt;</w:t>
      </w:r>
    </w:p>
    <w:p w14:paraId="7CBEED82" w14:textId="77777777" w:rsidR="004C365A" w:rsidRPr="0073249E" w:rsidRDefault="004C365A">
      <w:pPr>
        <w:rPr>
          <w:rFonts w:asciiTheme="minorHAnsi" w:eastAsiaTheme="minorHAnsi" w:hAnsiTheme="minorHAnsi"/>
          <w:lang w:val="en-US"/>
        </w:rPr>
      </w:pPr>
    </w:p>
    <w:p w14:paraId="5883B27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また、上記formタグに”submit-order”クラスが指定してありますが、このクラスについては削除しないようにしてください。</w:t>
      </w:r>
    </w:p>
    <w:p w14:paraId="13B6508A" w14:textId="77777777" w:rsidR="004C365A" w:rsidRPr="0073249E" w:rsidRDefault="00CD2517">
      <w:pPr>
        <w:rPr>
          <w:rFonts w:asciiTheme="minorHAnsi" w:eastAsiaTheme="minorHAnsi" w:hAnsiTheme="minorHAnsi" w:cs="Arial Unicode MS"/>
        </w:rPr>
      </w:pPr>
      <w:r w:rsidRPr="0073249E">
        <w:rPr>
          <w:rFonts w:asciiTheme="minorHAnsi" w:eastAsiaTheme="minorHAnsi" w:hAnsiTheme="minorHAnsi" w:cs="Arial Unicode MS"/>
        </w:rPr>
        <w:t>購入確定ボタンはPaidy Checkoutの準備が完了したタイミングで押せるようになります。</w:t>
      </w:r>
    </w:p>
    <w:p w14:paraId="6E36661F" w14:textId="77777777" w:rsidR="004C365A" w:rsidRPr="0073249E" w:rsidRDefault="478FD5C5">
      <w:pPr>
        <w:rPr>
          <w:rFonts w:asciiTheme="minorHAnsi" w:eastAsiaTheme="minorHAnsi" w:hAnsiTheme="minorHAnsi" w:cs="Arial Unicode MS"/>
        </w:rPr>
      </w:pPr>
      <w:r>
        <w:rPr>
          <w:noProof/>
        </w:rPr>
        <w:lastRenderedPageBreak/>
        <w:drawing>
          <wp:inline distT="0" distB="0" distL="0" distR="0" wp14:anchorId="45F5E4A2" wp14:editId="777284E3">
            <wp:extent cx="6648452" cy="1476375"/>
            <wp:effectExtent l="0" t="0" r="0" b="9525"/>
            <wp:docPr id="4891477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pic:cNvPicPr/>
                  </pic:nvPicPr>
                  <pic:blipFill>
                    <a:blip r:embed="rId58">
                      <a:extLst>
                        <a:ext uri="{28A0092B-C50C-407E-A947-70E740481C1C}">
                          <a14:useLocalDpi xmlns:a14="http://schemas.microsoft.com/office/drawing/2010/main" val="0"/>
                        </a:ext>
                      </a:extLst>
                    </a:blip>
                    <a:stretch>
                      <a:fillRect/>
                    </a:stretch>
                  </pic:blipFill>
                  <pic:spPr>
                    <a:xfrm>
                      <a:off x="0" y="0"/>
                      <a:ext cx="6648452" cy="1476375"/>
                    </a:xfrm>
                    <a:prstGeom prst="rect">
                      <a:avLst/>
                    </a:prstGeom>
                  </pic:spPr>
                </pic:pic>
              </a:graphicData>
            </a:graphic>
          </wp:inline>
        </w:drawing>
      </w:r>
    </w:p>
    <w:p w14:paraId="38645DC7" w14:textId="77777777" w:rsidR="004C365A" w:rsidRPr="0073249E" w:rsidRDefault="004C365A">
      <w:pPr>
        <w:rPr>
          <w:rFonts w:asciiTheme="minorHAnsi" w:eastAsiaTheme="minorHAnsi" w:hAnsiTheme="minorHAnsi"/>
        </w:rPr>
      </w:pPr>
    </w:p>
    <w:p w14:paraId="1B713B82" w14:textId="77777777" w:rsidR="004C365A" w:rsidRPr="0073249E" w:rsidRDefault="00012E39">
      <w:pPr>
        <w:pStyle w:val="3"/>
        <w:rPr>
          <w:rFonts w:asciiTheme="minorHAnsi" w:eastAsiaTheme="minorHAnsi" w:hAnsiTheme="minorHAnsi"/>
          <w:color w:val="000000"/>
        </w:rPr>
      </w:pPr>
      <w:bookmarkStart w:id="87" w:name="_cqv6qlhc7te0" w:colFirst="0" w:colLast="0"/>
      <w:bookmarkStart w:id="88" w:name="_Toc88741573"/>
      <w:bookmarkEnd w:id="87"/>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w:t>
      </w:r>
      <w:r w:rsidR="002A414E">
        <w:rPr>
          <w:rFonts w:asciiTheme="minorHAnsi" w:eastAsiaTheme="minorHAnsi" w:hAnsiTheme="minorHAnsi" w:cs="Arial Unicode MS" w:hint="eastAsia"/>
          <w:color w:val="000000"/>
        </w:rPr>
        <w:t>3</w:t>
      </w:r>
      <w:r w:rsidR="00CD2517" w:rsidRPr="0073249E">
        <w:rPr>
          <w:rFonts w:asciiTheme="minorHAnsi" w:eastAsiaTheme="minorHAnsi" w:hAnsiTheme="minorHAnsi" w:cs="Arial Unicode MS"/>
          <w:color w:val="000000"/>
        </w:rPr>
        <w:t>. リソースファイルの修正について</w:t>
      </w:r>
      <w:bookmarkEnd w:id="88"/>
    </w:p>
    <w:p w14:paraId="2218A923" w14:textId="7DD83BB4" w:rsidR="004C365A" w:rsidRPr="0073249E" w:rsidRDefault="00CD2517" w:rsidP="4657EE7C">
      <w:pPr>
        <w:rPr>
          <w:rFonts w:asciiTheme="minorHAnsi" w:hAnsiTheme="minorHAnsi"/>
        </w:rPr>
      </w:pPr>
      <w:r w:rsidRPr="4657EE7C">
        <w:rPr>
          <w:rFonts w:asciiTheme="minorHAnsi" w:hAnsiTheme="minorHAnsi" w:cs="Arial Unicode MS"/>
        </w:rPr>
        <w:t>Paidy決済を行うにあたり、URLに関する設定をリソースファイルと呼ばれる設定ファイルに記載する必要があります。</w:t>
      </w:r>
    </w:p>
    <w:p w14:paraId="135E58C4" w14:textId="77777777" w:rsidR="004C365A" w:rsidRPr="0073249E" w:rsidRDefault="004C365A">
      <w:pPr>
        <w:rPr>
          <w:rFonts w:asciiTheme="minorHAnsi" w:eastAsiaTheme="minorHAnsi" w:hAnsiTheme="minorHAnsi"/>
        </w:rPr>
      </w:pPr>
    </w:p>
    <w:p w14:paraId="6DF11F3F" w14:textId="77777777" w:rsidR="004C365A" w:rsidRPr="0073249E" w:rsidRDefault="00CD2517">
      <w:pPr>
        <w:rPr>
          <w:rFonts w:asciiTheme="minorHAnsi" w:eastAsiaTheme="minorHAnsi" w:hAnsiTheme="minorHAnsi" w:cs="Arial Unicode MS"/>
        </w:rPr>
      </w:pPr>
      <w:r w:rsidRPr="0073249E">
        <w:rPr>
          <w:rFonts w:asciiTheme="minorHAnsi" w:eastAsiaTheme="minorHAnsi" w:hAnsiTheme="minorHAnsi" w:cs="Arial Unicode MS"/>
        </w:rPr>
        <w:t>・[storefront_core]\cartridge\scripts\util\Resource.ds</w:t>
      </w:r>
    </w:p>
    <w:p w14:paraId="5A966632"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ResourceHelper.getUrlsのurls内の最後に以下を追加</w:t>
      </w:r>
    </w:p>
    <w:p w14:paraId="0B513E9E" w14:textId="77777777" w:rsidR="004C365A" w:rsidRPr="00373D2D" w:rsidRDefault="00CD2517">
      <w:pPr>
        <w:rPr>
          <w:rFonts w:asciiTheme="minorHAnsi" w:eastAsiaTheme="minorHAnsi" w:hAnsiTheme="minorHAnsi"/>
          <w:lang w:val="en-US"/>
        </w:rPr>
      </w:pPr>
      <w:r w:rsidRPr="0073249E">
        <w:rPr>
          <w:rFonts w:asciiTheme="minorHAnsi" w:eastAsiaTheme="minorHAnsi" w:hAnsiTheme="minorHAnsi"/>
        </w:rPr>
        <w:t xml:space="preserve">    </w:t>
      </w:r>
      <w:r w:rsidRPr="00373D2D">
        <w:rPr>
          <w:rFonts w:asciiTheme="minorHAnsi" w:eastAsiaTheme="minorHAnsi" w:hAnsiTheme="minorHAnsi"/>
          <w:lang w:val="en-US"/>
        </w:rPr>
        <w:t>...........................</w:t>
      </w:r>
    </w:p>
    <w:p w14:paraId="62EBF9A1" w14:textId="77777777" w:rsidR="004C365A" w:rsidRDefault="004C365A">
      <w:pPr>
        <w:rPr>
          <w:rFonts w:asciiTheme="minorHAnsi" w:eastAsiaTheme="minorHAnsi" w:hAnsiTheme="minorHAnsi" w:cs="Arial Unicode MS"/>
          <w:lang w:val="en-US"/>
        </w:rPr>
      </w:pPr>
    </w:p>
    <w:p w14:paraId="696CF349" w14:textId="77B5E1E1" w:rsidR="00E20BF3" w:rsidRPr="00E20BF3"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getPaidyStandardPaidyConfig   : URLUtils.https("</w:t>
      </w:r>
      <w:r w:rsidR="00507BD4" w:rsidRPr="7F92AFE0">
        <w:rPr>
          <w:rFonts w:asciiTheme="minorHAnsi" w:hAnsiTheme="minorHAnsi" w:cs="Arial Unicode MS"/>
          <w:lang w:val="en-US"/>
        </w:rPr>
        <w:t>PaidyStandard</w:t>
      </w:r>
      <w:r w:rsidRPr="7F92AFE0">
        <w:rPr>
          <w:rFonts w:asciiTheme="minorHAnsi" w:hAnsiTheme="minorHAnsi" w:cs="Arial Unicode MS"/>
          <w:lang w:val="en-US"/>
        </w:rPr>
        <w:t>-GetPaidyConfig").toString(),</w:t>
      </w:r>
    </w:p>
    <w:p w14:paraId="400CBA8C" w14:textId="402CE3EF" w:rsidR="00E20BF3" w:rsidRPr="00E20BF3"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doPaidyStandardCOSummarySubmit: URLUtils.https("COSummary-Submit").toString(),</w:t>
      </w:r>
    </w:p>
    <w:p w14:paraId="0CF91A11" w14:textId="008B1E7A" w:rsidR="00E20BF3" w:rsidRPr="00E20BF3"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doPaidyStandardFailOrder      : URLUtils.https("</w:t>
      </w:r>
      <w:r w:rsidR="00507BD4" w:rsidRPr="7F92AFE0">
        <w:rPr>
          <w:rFonts w:asciiTheme="minorHAnsi" w:hAnsiTheme="minorHAnsi" w:cs="Arial Unicode MS"/>
          <w:lang w:val="en-US"/>
        </w:rPr>
        <w:t>PaidyStandard</w:t>
      </w:r>
      <w:r w:rsidRPr="7F92AFE0">
        <w:rPr>
          <w:rFonts w:asciiTheme="minorHAnsi" w:hAnsiTheme="minorHAnsi" w:cs="Arial Unicode MS"/>
          <w:lang w:val="en-US"/>
        </w:rPr>
        <w:t>-FailOrder").toString(),</w:t>
      </w:r>
    </w:p>
    <w:p w14:paraId="68700177" w14:textId="5B19F73A" w:rsidR="00E20BF3" w:rsidRPr="00E20BF3"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doPaidyStandardPlaceOrder     : URLUtils.https("</w:t>
      </w:r>
      <w:r w:rsidR="00507BD4" w:rsidRPr="7F92AFE0">
        <w:rPr>
          <w:rFonts w:asciiTheme="minorHAnsi" w:hAnsiTheme="minorHAnsi" w:cs="Arial Unicode MS"/>
          <w:lang w:val="en-US"/>
        </w:rPr>
        <w:t>PaidyStandard</w:t>
      </w:r>
      <w:r w:rsidRPr="7F92AFE0">
        <w:rPr>
          <w:rFonts w:asciiTheme="minorHAnsi" w:hAnsiTheme="minorHAnsi" w:cs="Arial Unicode MS"/>
          <w:lang w:val="en-US"/>
        </w:rPr>
        <w:t>-PlaceOrder").toString(),</w:t>
      </w:r>
    </w:p>
    <w:p w14:paraId="5B687BF3" w14:textId="4E62DF7A" w:rsidR="00E20BF3" w:rsidRPr="00E20BF3"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getPaidyStandardOrderToken    : URLUtils.https("</w:t>
      </w:r>
      <w:r w:rsidR="00507BD4" w:rsidRPr="7F92AFE0">
        <w:rPr>
          <w:rFonts w:asciiTheme="minorHAnsi" w:hAnsiTheme="minorHAnsi" w:cs="Arial Unicode MS"/>
          <w:lang w:val="en-US"/>
        </w:rPr>
        <w:t>PaidyStandard</w:t>
      </w:r>
      <w:r w:rsidRPr="7F92AFE0">
        <w:rPr>
          <w:rFonts w:asciiTheme="minorHAnsi" w:hAnsiTheme="minorHAnsi" w:cs="Arial Unicode MS"/>
          <w:lang w:val="en-US"/>
        </w:rPr>
        <w:t>-GetOrderToken").toString(),</w:t>
      </w:r>
    </w:p>
    <w:p w14:paraId="0286B21E" w14:textId="25AFAC9D" w:rsidR="00E20BF3" w:rsidRPr="00E20BF3"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getPaidySubscriptionConfig       : URLUtils.url(</w:t>
      </w:r>
      <w:r w:rsidR="004A71B9" w:rsidRPr="7F92AFE0">
        <w:rPr>
          <w:rFonts w:asciiTheme="minorHAnsi" w:hAnsiTheme="minorHAnsi" w:cs="Arial Unicode MS"/>
          <w:lang w:val="en-US"/>
        </w:rPr>
        <w:t>PaidySubscription</w:t>
      </w:r>
      <w:r w:rsidRPr="7F92AFE0">
        <w:rPr>
          <w:rFonts w:asciiTheme="minorHAnsi" w:hAnsiTheme="minorHAnsi" w:cs="Arial Unicode MS"/>
          <w:lang w:val="en-US"/>
        </w:rPr>
        <w:t>-GetPaidyConfig').toString(),</w:t>
      </w:r>
    </w:p>
    <w:p w14:paraId="50AC0D4B" w14:textId="0745F1FC" w:rsidR="00E20BF3" w:rsidRPr="0073249E" w:rsidRDefault="00E20BF3" w:rsidP="7F92AFE0">
      <w:pPr>
        <w:rPr>
          <w:rFonts w:asciiTheme="minorHAnsi" w:hAnsiTheme="minorHAnsi" w:cs="Arial Unicode MS"/>
          <w:lang w:val="en-US"/>
        </w:rPr>
      </w:pPr>
      <w:r w:rsidRPr="7F92AFE0">
        <w:rPr>
          <w:rFonts w:asciiTheme="minorHAnsi" w:hAnsiTheme="minorHAnsi" w:cs="Arial Unicode MS"/>
          <w:lang w:val="en-US"/>
        </w:rPr>
        <w:t xml:space="preserve">        setPaidySubscriptionToken        : URLUtils.url(</w:t>
      </w:r>
      <w:r w:rsidR="008B147E" w:rsidRPr="7F92AFE0">
        <w:rPr>
          <w:rFonts w:asciiTheme="minorHAnsi" w:hAnsiTheme="minorHAnsi" w:cs="Arial Unicode MS"/>
          <w:lang w:val="en-US"/>
        </w:rPr>
        <w:t xml:space="preserve">PaidySubscription </w:t>
      </w:r>
      <w:r w:rsidRPr="7F92AFE0">
        <w:rPr>
          <w:rFonts w:asciiTheme="minorHAnsi" w:hAnsiTheme="minorHAnsi" w:cs="Arial Unicode MS"/>
          <w:lang w:val="en-US"/>
        </w:rPr>
        <w:t>-SetPaidyToken').toString()</w:t>
      </w:r>
    </w:p>
    <w:p w14:paraId="0D399CA9" w14:textId="77777777" w:rsidR="004C365A" w:rsidRPr="0073249E" w:rsidRDefault="00CD2517">
      <w:pPr>
        <w:rPr>
          <w:rFonts w:asciiTheme="minorHAnsi" w:eastAsiaTheme="minorHAnsi" w:hAnsiTheme="minorHAnsi"/>
          <w:lang w:val="en-US"/>
        </w:rPr>
      </w:pPr>
      <w:r w:rsidRPr="0073249E">
        <w:rPr>
          <w:rFonts w:asciiTheme="minorHAnsi" w:eastAsiaTheme="minorHAnsi" w:hAnsiTheme="minorHAnsi"/>
          <w:lang w:val="en-US"/>
        </w:rPr>
        <w:t xml:space="preserve">    ...........................</w:t>
      </w:r>
    </w:p>
    <w:p w14:paraId="709E88E4" w14:textId="09324792" w:rsidR="004C365A" w:rsidRPr="0073249E" w:rsidRDefault="004C365A" w:rsidP="4657EE7C">
      <w:pPr>
        <w:rPr>
          <w:rFonts w:asciiTheme="minorHAnsi" w:hAnsiTheme="minorHAnsi"/>
          <w:lang w:val="en-US"/>
        </w:rPr>
      </w:pPr>
    </w:p>
    <w:p w14:paraId="508C98E9" w14:textId="77777777" w:rsidR="00AA7B1E" w:rsidRDefault="00AA7B1E">
      <w:pPr>
        <w:rPr>
          <w:rFonts w:asciiTheme="minorHAnsi" w:eastAsiaTheme="minorHAnsi" w:hAnsiTheme="minorHAnsi"/>
        </w:rPr>
      </w:pPr>
      <w:bookmarkStart w:id="89" w:name="_r02ub38wwys" w:colFirst="0" w:colLast="0"/>
      <w:bookmarkEnd w:id="89"/>
      <w:r>
        <w:rPr>
          <w:rFonts w:asciiTheme="minorHAnsi" w:eastAsiaTheme="minorHAnsi" w:hAnsiTheme="minorHAnsi"/>
        </w:rPr>
        <w:br w:type="page"/>
      </w:r>
    </w:p>
    <w:p w14:paraId="09514D4D" w14:textId="61D491BE" w:rsidR="00FD609E" w:rsidRPr="0073249E" w:rsidRDefault="00FD609E" w:rsidP="00FD609E">
      <w:pPr>
        <w:pStyle w:val="2"/>
        <w:rPr>
          <w:rFonts w:asciiTheme="minorHAnsi" w:eastAsiaTheme="minorHAnsi" w:hAnsiTheme="minorHAnsi"/>
        </w:rPr>
      </w:pPr>
      <w:bookmarkStart w:id="90" w:name="_4mbm4kxb8jpn" w:colFirst="0" w:colLast="0"/>
      <w:bookmarkStart w:id="91" w:name="_Toc88741574"/>
      <w:bookmarkEnd w:id="90"/>
      <w:r w:rsidRPr="0073249E">
        <w:rPr>
          <w:rFonts w:asciiTheme="minorHAnsi" w:eastAsiaTheme="minorHAnsi" w:hAnsiTheme="minorHAnsi" w:cs="Arial Unicode MS"/>
        </w:rPr>
        <w:lastRenderedPageBreak/>
        <w:t>3-</w:t>
      </w:r>
      <w:r w:rsidR="005A4508">
        <w:rPr>
          <w:rFonts w:asciiTheme="minorHAnsi" w:eastAsiaTheme="minorHAnsi" w:hAnsiTheme="minorHAnsi" w:cs="Arial Unicode MS" w:hint="eastAsia"/>
        </w:rPr>
        <w:t>4</w:t>
      </w:r>
      <w:r w:rsidRPr="0073249E">
        <w:rPr>
          <w:rFonts w:asciiTheme="minorHAnsi" w:eastAsiaTheme="minorHAnsi" w:hAnsiTheme="minorHAnsi" w:cs="Arial Unicode MS"/>
        </w:rPr>
        <w:t>．加盟店様でのカートリッジ修正</w:t>
      </w:r>
      <w:bookmarkEnd w:id="91"/>
    </w:p>
    <w:p w14:paraId="2F8A9DAC" w14:textId="29CC99F7" w:rsidR="00FD609E" w:rsidRPr="0073249E" w:rsidRDefault="00FD609E" w:rsidP="00FD609E">
      <w:pPr>
        <w:pStyle w:val="3"/>
        <w:rPr>
          <w:rFonts w:asciiTheme="minorHAnsi" w:eastAsiaTheme="minorHAnsi" w:hAnsiTheme="minorHAnsi"/>
          <w:color w:val="000000"/>
        </w:rPr>
      </w:pPr>
      <w:bookmarkStart w:id="92" w:name="_Toc88741575"/>
      <w:r w:rsidRPr="0073249E">
        <w:rPr>
          <w:rFonts w:asciiTheme="minorHAnsi" w:eastAsiaTheme="minorHAnsi" w:hAnsiTheme="minorHAnsi" w:cs="Arial Unicode MS"/>
          <w:color w:val="000000"/>
        </w:rPr>
        <w:t>3-</w:t>
      </w:r>
      <w:r w:rsidR="005A4508">
        <w:rPr>
          <w:rFonts w:asciiTheme="minorHAnsi" w:eastAsiaTheme="minorHAnsi" w:hAnsiTheme="minorHAnsi" w:cs="Arial Unicode MS" w:hint="eastAsia"/>
          <w:color w:val="000000"/>
        </w:rPr>
        <w:t>4</w:t>
      </w:r>
      <w:r>
        <w:rPr>
          <w:rFonts w:asciiTheme="minorHAnsi" w:eastAsiaTheme="minorHAnsi" w:hAnsiTheme="minorHAnsi" w:cs="Arial Unicode MS" w:hint="eastAsia"/>
          <w:color w:val="000000"/>
        </w:rPr>
        <w:t>-1</w:t>
      </w:r>
      <w:r w:rsidRPr="0073249E">
        <w:rPr>
          <w:rFonts w:asciiTheme="minorHAnsi" w:eastAsiaTheme="minorHAnsi" w:hAnsiTheme="minorHAnsi" w:cs="Arial Unicode MS"/>
          <w:color w:val="000000"/>
        </w:rPr>
        <w:t>. CO</w:t>
      </w:r>
      <w:r w:rsidR="00FE6705">
        <w:rPr>
          <w:rFonts w:asciiTheme="minorHAnsi" w:eastAsiaTheme="minorHAnsi" w:hAnsiTheme="minorHAnsi" w:cs="Arial Unicode MS" w:hint="eastAsia"/>
          <w:color w:val="000000"/>
        </w:rPr>
        <w:t>Billing</w:t>
      </w:r>
      <w:r w:rsidR="000B288B">
        <w:rPr>
          <w:rFonts w:asciiTheme="minorHAnsi" w:eastAsiaTheme="minorHAnsi" w:hAnsiTheme="minorHAnsi" w:cs="Arial Unicode MS" w:hint="eastAsia"/>
          <w:color w:val="000000"/>
        </w:rPr>
        <w:t>js</w:t>
      </w:r>
      <w:r w:rsidRPr="0073249E">
        <w:rPr>
          <w:rFonts w:asciiTheme="minorHAnsi" w:eastAsiaTheme="minorHAnsi" w:hAnsiTheme="minorHAnsi" w:cs="Arial Unicode MS"/>
          <w:color w:val="000000"/>
        </w:rPr>
        <w:t>の修正について</w:t>
      </w:r>
      <w:bookmarkEnd w:id="92"/>
    </w:p>
    <w:p w14:paraId="501F495D" w14:textId="77777777" w:rsidR="00FD609E" w:rsidRDefault="007E3E07" w:rsidP="00FD609E">
      <w:pPr>
        <w:rPr>
          <w:rFonts w:asciiTheme="minorHAnsi" w:eastAsiaTheme="minorHAnsi" w:hAnsiTheme="minorHAnsi" w:cs="Arial Unicode MS"/>
        </w:rPr>
      </w:pPr>
      <w:r>
        <w:rPr>
          <w:rFonts w:asciiTheme="minorHAnsi" w:eastAsiaTheme="minorHAnsi" w:hAnsiTheme="minorHAnsi" w:cs="Arial Unicode MS" w:hint="eastAsia"/>
        </w:rPr>
        <w:t>クレジットカードやBMLからPaidyに支払方法を変更した際、カード情報などの入力値をクリアする処理を追加します。</w:t>
      </w:r>
    </w:p>
    <w:p w14:paraId="1AC567BC" w14:textId="77777777" w:rsidR="00F224A9" w:rsidRPr="0073249E" w:rsidRDefault="00F224A9" w:rsidP="00F224A9">
      <w:pPr>
        <w:rPr>
          <w:rFonts w:asciiTheme="minorHAnsi" w:eastAsiaTheme="minorHAnsi" w:hAnsiTheme="minorHAnsi"/>
          <w:lang w:val="en-US"/>
        </w:rPr>
      </w:pPr>
      <w:r w:rsidRPr="0073249E">
        <w:rPr>
          <w:rFonts w:asciiTheme="minorHAnsi" w:eastAsiaTheme="minorHAnsi" w:hAnsiTheme="minorHAnsi"/>
          <w:lang w:val="en-US"/>
        </w:rPr>
        <w:t>...........................</w:t>
      </w:r>
    </w:p>
    <w:p w14:paraId="377AE395"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function resetPaymentForms() {</w:t>
      </w:r>
    </w:p>
    <w:p w14:paraId="271CA723" w14:textId="77777777" w:rsidR="00E64B88" w:rsidRPr="00E64B88" w:rsidRDefault="00E64B88" w:rsidP="00E64B88">
      <w:pPr>
        <w:rPr>
          <w:rFonts w:asciiTheme="minorHAnsi" w:eastAsiaTheme="minorHAnsi" w:hAnsiTheme="minorHAnsi"/>
          <w:lang w:val="en-US"/>
        </w:rPr>
      </w:pPr>
    </w:p>
    <w:p w14:paraId="4EA6B0D2"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var cart = app.getModel('Cart').get();</w:t>
      </w:r>
    </w:p>
    <w:p w14:paraId="75FBE423" w14:textId="77777777" w:rsidR="00E64B88" w:rsidRPr="00E64B88" w:rsidRDefault="00E64B88" w:rsidP="00E64B88">
      <w:pPr>
        <w:rPr>
          <w:rFonts w:asciiTheme="minorHAnsi" w:eastAsiaTheme="minorHAnsi" w:hAnsiTheme="minorHAnsi"/>
          <w:lang w:val="en-US"/>
        </w:rPr>
      </w:pPr>
    </w:p>
    <w:p w14:paraId="645BC00C"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var status = Transaction.wrap(function () {</w:t>
      </w:r>
    </w:p>
    <w:p w14:paraId="41F0A046"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if (app.getForm('billing').object.paymentMethods.selectedPaymentMethodID.value.equals('PayPal')) {</w:t>
      </w:r>
    </w:p>
    <w:p w14:paraId="50E74C12"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app.getForm('billing').object.paymentMethods.creditCard.clearFormElement();</w:t>
      </w:r>
    </w:p>
    <w:p w14:paraId="43DC55B9"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app.getForm('billing').object.paymentMethods.bml.clearFormElement();</w:t>
      </w:r>
    </w:p>
    <w:p w14:paraId="2D3F0BEC" w14:textId="77777777" w:rsidR="00E64B88" w:rsidRPr="00E64B88" w:rsidRDefault="00E64B88" w:rsidP="00E64B88">
      <w:pPr>
        <w:rPr>
          <w:rFonts w:asciiTheme="minorHAnsi" w:eastAsiaTheme="minorHAnsi" w:hAnsiTheme="minorHAnsi"/>
          <w:lang w:val="en-US"/>
        </w:rPr>
      </w:pPr>
    </w:p>
    <w:p w14:paraId="6CBFD0B6"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cart.removePaymentInstruments(cart.getPaymentInstruments(PaymentInstrument.METHOD_CREDIT_CARD));</w:t>
      </w:r>
    </w:p>
    <w:p w14:paraId="459C393B"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cart.removePaymentInstruments(cart.getPaymentInstruments(PaymentInstrument.METHOD_BML));</w:t>
      </w:r>
    </w:p>
    <w:p w14:paraId="61F94F6A" w14:textId="06D2BACE"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cart.removePaymentInstruments(cart.getPaymentInstruments('PAIDY_STANDARD'));</w:t>
      </w:r>
    </w:p>
    <w:p w14:paraId="1439DD33" w14:textId="56C6DC98"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cart.removePaymentInstruments(cart.getPaymentInstruments('PAIDY_SUBSCRIPTION'));</w:t>
      </w:r>
    </w:p>
    <w:p w14:paraId="3F8392A6"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 else if (app.getForm('billing').object.paymentMethods.selectedPaymentMethodID.value.equals(PaymentInstrument.METHOD_CREDIT_CARD)) {</w:t>
      </w:r>
    </w:p>
    <w:p w14:paraId="7BAF837A"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app.getForm('billing').object.paymentMethods.bml.clearFormElement();</w:t>
      </w:r>
    </w:p>
    <w:p w14:paraId="75CF4315" w14:textId="77777777" w:rsidR="00E64B88" w:rsidRPr="00E64B88" w:rsidRDefault="00E64B88" w:rsidP="00E64B88">
      <w:pPr>
        <w:rPr>
          <w:rFonts w:asciiTheme="minorHAnsi" w:eastAsiaTheme="minorHAnsi" w:hAnsiTheme="minorHAnsi"/>
          <w:lang w:val="en-US"/>
        </w:rPr>
      </w:pPr>
    </w:p>
    <w:p w14:paraId="548E40F4"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cart.removePaymentInstruments(cart.getPaymentInstruments(PaymentInstrument.METHOD_BML));</w:t>
      </w:r>
    </w:p>
    <w:p w14:paraId="01CD0C72"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cart.removePaymentInstruments(cart.getPaymentInstruments('PayPal'));</w:t>
      </w:r>
    </w:p>
    <w:p w14:paraId="21C13A10" w14:textId="370F5445"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cart.removePaymentInstruments(cart.getPaymentInstruments('PAIDY_STANDARD'));</w:t>
      </w:r>
    </w:p>
    <w:p w14:paraId="04D20BAA" w14:textId="3CDDCB34"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cart.removePaymentInstruments(cart.getPaymentInstruments('PAIDY_SUBSCRIPTION'));</w:t>
      </w:r>
    </w:p>
    <w:p w14:paraId="1E7A23F9"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 else if (app.getForm('billing').object.paymentMethods.selectedPaymentMethodID.value.equals(PaymentInstrument.METHOD_BML)) {</w:t>
      </w:r>
    </w:p>
    <w:p w14:paraId="11E2BB0C"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lastRenderedPageBreak/>
        <w:t xml:space="preserve">            app.getForm('billing').object.paymentMethods.creditCard.clearFormElement();</w:t>
      </w:r>
    </w:p>
    <w:p w14:paraId="3CB648E9" w14:textId="77777777" w:rsidR="00E64B88" w:rsidRPr="00E64B88" w:rsidRDefault="00E64B88" w:rsidP="00E64B88">
      <w:pPr>
        <w:rPr>
          <w:rFonts w:asciiTheme="minorHAnsi" w:eastAsiaTheme="minorHAnsi" w:hAnsiTheme="minorHAnsi"/>
          <w:lang w:val="en-US"/>
        </w:rPr>
      </w:pPr>
    </w:p>
    <w:p w14:paraId="0BA0F3F5"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if (!app.getForm('billing').object.paymentMethods.bml.ssn.valid) {</w:t>
      </w:r>
    </w:p>
    <w:p w14:paraId="2534BDE8"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return false;</w:t>
      </w:r>
    </w:p>
    <w:p w14:paraId="55E0C8A2"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w:t>
      </w:r>
    </w:p>
    <w:p w14:paraId="0C178E9E" w14:textId="77777777" w:rsidR="00E64B88" w:rsidRPr="00E64B88" w:rsidRDefault="00E64B88" w:rsidP="00E64B88">
      <w:pPr>
        <w:rPr>
          <w:rFonts w:asciiTheme="minorHAnsi" w:eastAsiaTheme="minorHAnsi" w:hAnsiTheme="minorHAnsi"/>
          <w:lang w:val="en-US"/>
        </w:rPr>
      </w:pPr>
    </w:p>
    <w:p w14:paraId="594A7911"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cart.removePaymentInstruments(cart.getPaymentInstruments(PaymentInstrument.METHOD_CREDIT_CARD));</w:t>
      </w:r>
    </w:p>
    <w:p w14:paraId="653CC05C"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cart.removePaymentInstruments(cart.getPaymentInstruments('PayPal'));</w:t>
      </w:r>
    </w:p>
    <w:p w14:paraId="2B5966CF" w14:textId="3FD6EAC9" w:rsidR="00E64B88" w:rsidRPr="00E64B88" w:rsidRDefault="00E64B88" w:rsidP="7F92AFE0">
      <w:pPr>
        <w:rPr>
          <w:rFonts w:asciiTheme="minorHAnsi" w:hAnsiTheme="minorHAnsi"/>
          <w:color w:val="FF0000"/>
          <w:lang w:val="en-US"/>
        </w:rPr>
      </w:pPr>
      <w:r w:rsidRPr="7F92AFE0">
        <w:rPr>
          <w:rFonts w:asciiTheme="minorHAnsi" w:hAnsiTheme="minorHAnsi"/>
          <w:lang w:val="en-US"/>
        </w:rPr>
        <w:t xml:space="preserve">            </w:t>
      </w:r>
      <w:r w:rsidRPr="7F92AFE0">
        <w:rPr>
          <w:rFonts w:asciiTheme="minorHAnsi" w:hAnsiTheme="minorHAnsi"/>
          <w:color w:val="FF0000"/>
          <w:lang w:val="en-US"/>
        </w:rPr>
        <w:t>cart.removePaymentInstruments(cart.getPaymentInstruments('PAIDY_STANDARD'));</w:t>
      </w:r>
    </w:p>
    <w:p w14:paraId="2A869B70" w14:textId="2BB6E2EC"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cart.removePaymentInstruments(cart.getPaymentInstruments('PAIDY_SUBSCRIPTION'));</w:t>
      </w:r>
    </w:p>
    <w:p w14:paraId="4B522DFD" w14:textId="5470E59E"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 else if (app.getForm('billing').object.paymentMethods.selectedPaymentMethodID.value.equals('PAIDY_STANDARD')) {</w:t>
      </w:r>
    </w:p>
    <w:p w14:paraId="6B1113DF"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 xml:space="preserve">            app.getForm('billing').object.paymentMethods.creditCard.clearFormElement();</w:t>
      </w:r>
    </w:p>
    <w:p w14:paraId="5061D46C"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 xml:space="preserve">            app.getForm('billing').object.paymentMethods.bml.clearFormElement();</w:t>
      </w:r>
    </w:p>
    <w:p w14:paraId="3C0395D3" w14:textId="77777777" w:rsidR="00E64B88" w:rsidRPr="00E64B88" w:rsidRDefault="00E64B88" w:rsidP="00E64B88">
      <w:pPr>
        <w:rPr>
          <w:rFonts w:asciiTheme="minorHAnsi" w:eastAsiaTheme="minorHAnsi" w:hAnsiTheme="minorHAnsi"/>
          <w:color w:val="FF0000"/>
          <w:lang w:val="en-US"/>
        </w:rPr>
      </w:pPr>
    </w:p>
    <w:p w14:paraId="088C27D9"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 xml:space="preserve">            cart.removePaymentInstruments(cart.getPaymentInstruments(PaymentInstrument.METHOD_CREDIT_CARD));</w:t>
      </w:r>
    </w:p>
    <w:p w14:paraId="2AAAC2E6"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 xml:space="preserve">            cart.removePaymentInstruments(cart.getPaymentInstruments(PaymentInstrument.METHOD_BML));</w:t>
      </w:r>
    </w:p>
    <w:p w14:paraId="2D0BDAB3"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 xml:space="preserve">            cart.removePaymentInstruments(cart.getPaymentInstruments('PayPal'));</w:t>
      </w:r>
    </w:p>
    <w:p w14:paraId="489FFC34" w14:textId="5B109AA5"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cart.removePaymentInstruments(cart.getPaymentInstruments('PAIDY_SUBSCRIPTION'));</w:t>
      </w:r>
    </w:p>
    <w:p w14:paraId="583B98B0" w14:textId="4E7A4835" w:rsidR="00E64B88" w:rsidRPr="00E64B88" w:rsidRDefault="00E64B88" w:rsidP="7F92AFE0">
      <w:pPr>
        <w:rPr>
          <w:rFonts w:asciiTheme="minorHAnsi" w:hAnsiTheme="minorHAnsi"/>
          <w:color w:val="FF0000"/>
          <w:lang w:val="en-US"/>
        </w:rPr>
      </w:pPr>
      <w:r w:rsidRPr="7F92AFE0">
        <w:rPr>
          <w:rFonts w:asciiTheme="minorHAnsi" w:hAnsiTheme="minorHAnsi"/>
          <w:color w:val="FF0000"/>
          <w:lang w:val="en-US"/>
        </w:rPr>
        <w:t xml:space="preserve">        } else if (app.getForm('billing').object.paymentMethods.selectedPaymentMethodID.value.equals('PAIDY_SUBSCRIPTION')) {</w:t>
      </w:r>
    </w:p>
    <w:p w14:paraId="370E64A8"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ab/>
        <w:t xml:space="preserve">        app.getForm('billing').object.paymentMethods.creditCard.clearFormElement();</w:t>
      </w:r>
    </w:p>
    <w:p w14:paraId="5DA0E073"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ab/>
        <w:t xml:space="preserve">        app.getForm('billing').object.paymentMethods.bml.clearFormElement();</w:t>
      </w:r>
    </w:p>
    <w:p w14:paraId="3254BC2F" w14:textId="77777777" w:rsidR="00E64B88" w:rsidRPr="00E64B88" w:rsidRDefault="00E64B88" w:rsidP="00E64B88">
      <w:pPr>
        <w:rPr>
          <w:rFonts w:asciiTheme="minorHAnsi" w:eastAsiaTheme="minorHAnsi" w:hAnsiTheme="minorHAnsi"/>
          <w:color w:val="FF0000"/>
          <w:lang w:val="en-US"/>
        </w:rPr>
      </w:pPr>
    </w:p>
    <w:p w14:paraId="44D78F09"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ab/>
        <w:t xml:space="preserve">        cart.removePaymentInstruments(cart.getPaymentInstruments(PaymentInstrument.METHOD_CREDIT_CARD));</w:t>
      </w:r>
    </w:p>
    <w:p w14:paraId="58110E98"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ab/>
        <w:t xml:space="preserve">        cart.removePaymentInstruments(cart.getPaymentInstruments(PaymentInstrument.METHOD_BML));</w:t>
      </w:r>
    </w:p>
    <w:p w14:paraId="368080B0" w14:textId="77777777" w:rsidR="00E64B88" w:rsidRPr="00E64B88" w:rsidRDefault="00E64B88" w:rsidP="00E64B88">
      <w:pPr>
        <w:rPr>
          <w:rFonts w:asciiTheme="minorHAnsi" w:eastAsiaTheme="minorHAnsi" w:hAnsiTheme="minorHAnsi"/>
          <w:color w:val="FF0000"/>
          <w:lang w:val="en-US"/>
        </w:rPr>
      </w:pPr>
      <w:r w:rsidRPr="00E64B88">
        <w:rPr>
          <w:rFonts w:asciiTheme="minorHAnsi" w:eastAsiaTheme="minorHAnsi" w:hAnsiTheme="minorHAnsi"/>
          <w:color w:val="FF0000"/>
          <w:lang w:val="en-US"/>
        </w:rPr>
        <w:tab/>
        <w:t xml:space="preserve">        cart.removePaymentInstruments(cart.getPaymentInstruments('PayPal'));</w:t>
      </w:r>
    </w:p>
    <w:p w14:paraId="0EE20972" w14:textId="2BFB923B" w:rsidR="00E64B88" w:rsidRPr="00E64B88" w:rsidRDefault="00E64B88" w:rsidP="7F92AFE0">
      <w:pPr>
        <w:rPr>
          <w:rFonts w:asciiTheme="minorHAnsi" w:hAnsiTheme="minorHAnsi"/>
          <w:color w:val="FF0000"/>
          <w:lang w:val="en-US"/>
        </w:rPr>
      </w:pPr>
      <w:r w:rsidRPr="00E64B88">
        <w:rPr>
          <w:rFonts w:asciiTheme="minorHAnsi" w:eastAsiaTheme="minorHAnsi" w:hAnsiTheme="minorHAnsi"/>
          <w:color w:val="FF0000"/>
          <w:lang w:val="en-US"/>
        </w:rPr>
        <w:tab/>
      </w:r>
      <w:r w:rsidRPr="7F92AFE0">
        <w:rPr>
          <w:rFonts w:asciiTheme="minorHAnsi" w:hAnsiTheme="minorHAnsi"/>
          <w:color w:val="FF0000"/>
          <w:lang w:val="en-US"/>
        </w:rPr>
        <w:t xml:space="preserve">        cart.removePaymentInstruments(cart.getPaymentInstruments('PAIDY_STANDARD'));</w:t>
      </w:r>
    </w:p>
    <w:p w14:paraId="2BE46643"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lastRenderedPageBreak/>
        <w:tab/>
        <w:t xml:space="preserve">    }</w:t>
      </w:r>
    </w:p>
    <w:p w14:paraId="5BCAE45F"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return true;</w:t>
      </w:r>
    </w:p>
    <w:p w14:paraId="651E9592" w14:textId="77777777" w:rsidR="00E64B88" w:rsidRPr="00E64B88" w:rsidRDefault="00E64B88" w:rsidP="00E64B88">
      <w:pPr>
        <w:rPr>
          <w:rFonts w:asciiTheme="minorHAnsi" w:eastAsiaTheme="minorHAnsi" w:hAnsiTheme="minorHAnsi"/>
          <w:lang w:val="en-US"/>
        </w:rPr>
      </w:pPr>
    </w:p>
    <w:p w14:paraId="4339F5E2"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w:t>
      </w:r>
    </w:p>
    <w:p w14:paraId="269E314A" w14:textId="77777777" w:rsidR="00E64B88" w:rsidRPr="00E64B88" w:rsidRDefault="00E64B88" w:rsidP="00E64B88">
      <w:pPr>
        <w:rPr>
          <w:rFonts w:asciiTheme="minorHAnsi" w:eastAsiaTheme="minorHAnsi" w:hAnsiTheme="minorHAnsi"/>
          <w:lang w:val="en-US"/>
        </w:rPr>
      </w:pPr>
    </w:p>
    <w:p w14:paraId="5D362293" w14:textId="77777777" w:rsidR="00E64B88" w:rsidRP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 xml:space="preserve">    return status;</w:t>
      </w:r>
    </w:p>
    <w:p w14:paraId="7AE58401" w14:textId="77777777" w:rsidR="00E64B88" w:rsidRDefault="00E64B88" w:rsidP="00E64B88">
      <w:pPr>
        <w:rPr>
          <w:rFonts w:asciiTheme="minorHAnsi" w:eastAsiaTheme="minorHAnsi" w:hAnsiTheme="minorHAnsi"/>
          <w:lang w:val="en-US"/>
        </w:rPr>
      </w:pPr>
      <w:r w:rsidRPr="00E64B88">
        <w:rPr>
          <w:rFonts w:asciiTheme="minorHAnsi" w:eastAsiaTheme="minorHAnsi" w:hAnsiTheme="minorHAnsi"/>
          <w:lang w:val="en-US"/>
        </w:rPr>
        <w:t>}</w:t>
      </w:r>
    </w:p>
    <w:p w14:paraId="69BBD38C" w14:textId="77777777" w:rsidR="00F224A9" w:rsidRDefault="5000200B" w:rsidP="00E64B88">
      <w:pPr>
        <w:rPr>
          <w:rFonts w:asciiTheme="minorHAnsi" w:eastAsiaTheme="minorHAnsi" w:hAnsiTheme="minorHAnsi"/>
          <w:lang w:val="en-US"/>
        </w:rPr>
      </w:pPr>
      <w:r w:rsidRPr="1ACEA388">
        <w:rPr>
          <w:rFonts w:asciiTheme="minorHAnsi" w:hAnsiTheme="minorHAnsi"/>
          <w:lang w:val="en-US"/>
        </w:rPr>
        <w:t>...........................</w:t>
      </w:r>
    </w:p>
    <w:p w14:paraId="47341341" w14:textId="6D8E6E1A" w:rsidR="00966CE9" w:rsidRPr="0073249E" w:rsidRDefault="1ACEA388" w:rsidP="1ACEA388">
      <w:r>
        <w:rPr>
          <w:noProof/>
        </w:rPr>
        <w:drawing>
          <wp:inline distT="0" distB="0" distL="0" distR="0" wp14:anchorId="35B9E0CB" wp14:editId="41EB4971">
            <wp:extent cx="6410739" cy="6143625"/>
            <wp:effectExtent l="0" t="0" r="0" b="0"/>
            <wp:docPr id="2114519114" name="図 211451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410739" cy="6143625"/>
                    </a:xfrm>
                    <a:prstGeom prst="rect">
                      <a:avLst/>
                    </a:prstGeom>
                  </pic:spPr>
                </pic:pic>
              </a:graphicData>
            </a:graphic>
          </wp:inline>
        </w:drawing>
      </w:r>
    </w:p>
    <w:p w14:paraId="49419CA7" w14:textId="0D09E806" w:rsidR="00966CE9" w:rsidRPr="0073249E" w:rsidRDefault="00966CE9" w:rsidP="005051DF">
      <w:pPr>
        <w:pStyle w:val="3"/>
        <w:rPr>
          <w:rFonts w:asciiTheme="minorHAnsi" w:eastAsiaTheme="minorHAnsi" w:hAnsiTheme="minorHAnsi"/>
          <w:color w:val="000000"/>
        </w:rPr>
      </w:pPr>
      <w:bookmarkStart w:id="93" w:name="_Toc88741576"/>
      <w:r w:rsidRPr="0073249E">
        <w:rPr>
          <w:rFonts w:asciiTheme="minorHAnsi" w:eastAsiaTheme="minorHAnsi" w:hAnsiTheme="minorHAnsi" w:cs="Arial Unicode MS"/>
          <w:color w:val="000000"/>
        </w:rPr>
        <w:lastRenderedPageBreak/>
        <w:t>3-</w:t>
      </w:r>
      <w:r w:rsidR="005A4508">
        <w:rPr>
          <w:rFonts w:asciiTheme="minorHAnsi" w:eastAsiaTheme="minorHAnsi" w:hAnsiTheme="minorHAnsi" w:cs="Arial Unicode MS" w:hint="eastAsia"/>
          <w:color w:val="000000"/>
        </w:rPr>
        <w:t>4</w:t>
      </w:r>
      <w:r>
        <w:rPr>
          <w:rFonts w:asciiTheme="minorHAnsi" w:eastAsiaTheme="minorHAnsi" w:hAnsiTheme="minorHAnsi" w:cs="Arial Unicode MS" w:hint="eastAsia"/>
          <w:color w:val="000000"/>
        </w:rPr>
        <w:t>-2</w:t>
      </w:r>
      <w:r w:rsidRPr="0073249E">
        <w:rPr>
          <w:rFonts w:asciiTheme="minorHAnsi" w:eastAsiaTheme="minorHAnsi" w:hAnsiTheme="minorHAnsi" w:cs="Arial Unicode MS"/>
          <w:color w:val="000000"/>
        </w:rPr>
        <w:t>. CO</w:t>
      </w:r>
      <w:r w:rsidR="00452949">
        <w:rPr>
          <w:rFonts w:asciiTheme="minorHAnsi" w:eastAsiaTheme="minorHAnsi" w:hAnsiTheme="minorHAnsi" w:cs="Arial Unicode MS" w:hint="eastAsia"/>
          <w:color w:val="000000"/>
        </w:rPr>
        <w:t>PlaceOrder.</w:t>
      </w:r>
      <w:r>
        <w:rPr>
          <w:rFonts w:asciiTheme="minorHAnsi" w:eastAsiaTheme="minorHAnsi" w:hAnsiTheme="minorHAnsi" w:cs="Arial Unicode MS" w:hint="eastAsia"/>
          <w:color w:val="000000"/>
        </w:rPr>
        <w:t>js</w:t>
      </w:r>
      <w:r w:rsidRPr="0073249E">
        <w:rPr>
          <w:rFonts w:asciiTheme="minorHAnsi" w:eastAsiaTheme="minorHAnsi" w:hAnsiTheme="minorHAnsi" w:cs="Arial Unicode MS"/>
          <w:color w:val="000000"/>
        </w:rPr>
        <w:t>の修正について</w:t>
      </w:r>
      <w:bookmarkEnd w:id="93"/>
    </w:p>
    <w:p w14:paraId="1F0E4809" w14:textId="77777777" w:rsidR="00966CE9" w:rsidRDefault="002C3888" w:rsidP="00966CE9">
      <w:pPr>
        <w:rPr>
          <w:rFonts w:asciiTheme="minorHAnsi" w:eastAsiaTheme="minorHAnsi" w:hAnsiTheme="minorHAnsi" w:cs="Arial Unicode MS"/>
        </w:rPr>
      </w:pPr>
      <w:r>
        <w:rPr>
          <w:rFonts w:asciiTheme="minorHAnsi" w:eastAsiaTheme="minorHAnsi" w:hAnsiTheme="minorHAnsi" w:cs="Arial Unicode MS" w:hint="eastAsia"/>
        </w:rPr>
        <w:t>PaidyからAjaxでOrderを作成した場合は、決済処理の実行前に中断する処理を追記します。</w:t>
      </w:r>
    </w:p>
    <w:p w14:paraId="010C0B42" w14:textId="77777777" w:rsidR="00966CE9" w:rsidRDefault="00966CE9" w:rsidP="00966CE9">
      <w:pPr>
        <w:rPr>
          <w:rFonts w:asciiTheme="minorHAnsi" w:eastAsiaTheme="minorHAnsi" w:hAnsiTheme="minorHAnsi"/>
          <w:lang w:val="en-US"/>
        </w:rPr>
      </w:pPr>
      <w:r w:rsidRPr="0073249E">
        <w:rPr>
          <w:rFonts w:asciiTheme="minorHAnsi" w:eastAsiaTheme="minorHAnsi" w:hAnsiTheme="minorHAnsi"/>
          <w:lang w:val="en-US"/>
        </w:rPr>
        <w:t>...........................</w:t>
      </w:r>
    </w:p>
    <w:p w14:paraId="61B4B25F"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function handlePayments(order) {</w:t>
      </w:r>
    </w:p>
    <w:p w14:paraId="07B783F6" w14:textId="77777777" w:rsidR="007D4E52" w:rsidRPr="007D4E52" w:rsidRDefault="007D4E52" w:rsidP="007D4E52">
      <w:pPr>
        <w:rPr>
          <w:rFonts w:asciiTheme="minorHAnsi" w:eastAsiaTheme="minorHAnsi" w:hAnsiTheme="minorHAnsi"/>
          <w:lang w:val="en-US"/>
        </w:rPr>
      </w:pPr>
      <w:r>
        <w:rPr>
          <w:rFonts w:asciiTheme="minorHAnsi" w:eastAsiaTheme="minorHAnsi" w:hAnsiTheme="minorHAnsi" w:hint="eastAsia"/>
          <w:lang w:val="en-US"/>
        </w:rPr>
        <w:t>(中略)</w:t>
      </w:r>
    </w:p>
    <w:p w14:paraId="47497A14"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 else {</w:t>
      </w:r>
    </w:p>
    <w:p w14:paraId="42EF2083" w14:textId="77777777" w:rsidR="007D4E52" w:rsidRPr="007D4E52" w:rsidRDefault="007D4E52" w:rsidP="007D4E52">
      <w:pPr>
        <w:rPr>
          <w:rFonts w:asciiTheme="minorHAnsi" w:eastAsiaTheme="minorHAnsi" w:hAnsiTheme="minorHAnsi"/>
          <w:lang w:val="en-US"/>
        </w:rPr>
      </w:pPr>
    </w:p>
    <w:p w14:paraId="13BE5311"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var authorizationResult = PaymentProcessor.authorize(order, paymentInstrument);</w:t>
      </w:r>
    </w:p>
    <w:p w14:paraId="7B40C951" w14:textId="77777777" w:rsidR="007D4E52" w:rsidRPr="007D4E52" w:rsidRDefault="007D4E52" w:rsidP="007D4E52">
      <w:pPr>
        <w:rPr>
          <w:rFonts w:asciiTheme="minorHAnsi" w:eastAsiaTheme="minorHAnsi" w:hAnsiTheme="minorHAnsi"/>
          <w:lang w:val="en-US"/>
        </w:rPr>
      </w:pPr>
    </w:p>
    <w:p w14:paraId="324967D4"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if (authorizationResult.not_supported || authorizationResult.error) {</w:t>
      </w:r>
    </w:p>
    <w:p w14:paraId="0F4F67E5"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return {</w:t>
      </w:r>
    </w:p>
    <w:p w14:paraId="193C57C4" w14:textId="77777777" w:rsidR="007D4E52" w:rsidRPr="005051DF" w:rsidRDefault="007D4E52" w:rsidP="007D4E52">
      <w:pPr>
        <w:rPr>
          <w:rFonts w:asciiTheme="minorHAnsi" w:eastAsiaTheme="minorHAnsi" w:hAnsiTheme="minorHAnsi"/>
          <w:b/>
          <w:color w:val="FF0000"/>
          <w:lang w:val="en-US"/>
        </w:rPr>
      </w:pPr>
      <w:r w:rsidRPr="007D4E52">
        <w:rPr>
          <w:rFonts w:asciiTheme="minorHAnsi" w:eastAsiaTheme="minorHAnsi" w:hAnsiTheme="minorHAnsi"/>
          <w:lang w:val="en-US"/>
        </w:rPr>
        <w:t xml:space="preserve">                        error: true</w:t>
      </w:r>
      <w:r w:rsidRPr="005051DF">
        <w:rPr>
          <w:rFonts w:asciiTheme="minorHAnsi" w:eastAsiaTheme="minorHAnsi" w:hAnsiTheme="minorHAnsi"/>
          <w:b/>
          <w:color w:val="FF0000"/>
          <w:lang w:val="en-US"/>
        </w:rPr>
        <w:t>,</w:t>
      </w:r>
    </w:p>
    <w:p w14:paraId="7BB22D5D" w14:textId="77777777" w:rsidR="007D4E52" w:rsidRPr="005051DF" w:rsidRDefault="007D4E52" w:rsidP="007D4E52">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PlaceOrderError: authorizationResult.PlaceOrderError</w:t>
      </w:r>
    </w:p>
    <w:p w14:paraId="56BCB187"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w:t>
      </w:r>
    </w:p>
    <w:p w14:paraId="10DEE0A6"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w:t>
      </w:r>
    </w:p>
    <w:p w14:paraId="15C7440F"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w:t>
      </w:r>
    </w:p>
    <w:p w14:paraId="3628C5C7"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w:t>
      </w:r>
    </w:p>
    <w:p w14:paraId="6624AE85"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w:t>
      </w:r>
    </w:p>
    <w:p w14:paraId="4B4D7232" w14:textId="77777777" w:rsidR="007D4E52" w:rsidRPr="007D4E52" w:rsidRDefault="007D4E52" w:rsidP="007D4E52">
      <w:pPr>
        <w:rPr>
          <w:rFonts w:asciiTheme="minorHAnsi" w:eastAsiaTheme="minorHAnsi" w:hAnsiTheme="minorHAnsi"/>
          <w:lang w:val="en-US"/>
        </w:rPr>
      </w:pPr>
    </w:p>
    <w:p w14:paraId="47787E19"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return {};</w:t>
      </w:r>
    </w:p>
    <w:p w14:paraId="4286D95D" w14:textId="77777777" w:rsid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w:t>
      </w:r>
    </w:p>
    <w:p w14:paraId="2093CA67" w14:textId="77777777" w:rsidR="007D4E52" w:rsidRPr="0073249E" w:rsidRDefault="007D4E52" w:rsidP="00966CE9">
      <w:pPr>
        <w:rPr>
          <w:rFonts w:asciiTheme="minorHAnsi" w:eastAsiaTheme="minorHAnsi" w:hAnsiTheme="minorHAnsi"/>
          <w:lang w:val="en-US"/>
        </w:rPr>
      </w:pPr>
    </w:p>
    <w:p w14:paraId="1A0A4B3D" w14:textId="77777777" w:rsid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function start() {</w:t>
      </w:r>
    </w:p>
    <w:p w14:paraId="5446B970" w14:textId="77777777" w:rsidR="007D4E52" w:rsidRDefault="007D4E52" w:rsidP="00BF0D49">
      <w:pPr>
        <w:rPr>
          <w:rFonts w:asciiTheme="minorHAnsi" w:eastAsiaTheme="minorHAnsi" w:hAnsiTheme="minorHAnsi"/>
          <w:lang w:val="en-US"/>
        </w:rPr>
      </w:pPr>
      <w:r>
        <w:rPr>
          <w:rFonts w:asciiTheme="minorHAnsi" w:eastAsiaTheme="minorHAnsi" w:hAnsiTheme="minorHAnsi" w:hint="eastAsia"/>
          <w:lang w:val="en-US"/>
        </w:rPr>
        <w:t>(中略)</w:t>
      </w:r>
    </w:p>
    <w:p w14:paraId="6880D0FB"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var handlePaymentsResult = handlePayments(order);</w:t>
      </w:r>
    </w:p>
    <w:p w14:paraId="2503B197" w14:textId="77777777" w:rsidR="007D4E52" w:rsidRPr="007D4E52" w:rsidRDefault="007D4E52" w:rsidP="007D4E52">
      <w:pPr>
        <w:rPr>
          <w:rFonts w:asciiTheme="minorHAnsi" w:eastAsiaTheme="minorHAnsi" w:hAnsiTheme="minorHAnsi"/>
          <w:lang w:val="en-US"/>
        </w:rPr>
      </w:pPr>
    </w:p>
    <w:p w14:paraId="7C211407"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if (handlePaymentsResult.error) {</w:t>
      </w:r>
    </w:p>
    <w:p w14:paraId="69BEA125"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return Transaction.wrap(function () {</w:t>
      </w:r>
    </w:p>
    <w:p w14:paraId="741AC550"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OrderMgr.failOrder(order);</w:t>
      </w:r>
    </w:p>
    <w:p w14:paraId="38288749" w14:textId="77777777" w:rsidR="007D4E52" w:rsidRPr="007D4E52" w:rsidRDefault="007D4E52" w:rsidP="007D4E52">
      <w:pPr>
        <w:rPr>
          <w:rFonts w:asciiTheme="minorHAnsi" w:eastAsiaTheme="minorHAnsi" w:hAnsiTheme="minorHAnsi"/>
          <w:lang w:val="en-US"/>
        </w:rPr>
      </w:pPr>
    </w:p>
    <w:p w14:paraId="5EBFE167" w14:textId="77777777" w:rsidR="007D4E52" w:rsidRPr="005051DF" w:rsidRDefault="007D4E52" w:rsidP="007D4E52">
      <w:pPr>
        <w:rPr>
          <w:rFonts w:asciiTheme="minorHAnsi" w:eastAsiaTheme="minorHAnsi" w:hAnsiTheme="minorHAnsi"/>
          <w:b/>
          <w:lang w:val="en-US"/>
        </w:rPr>
      </w:pPr>
      <w:r w:rsidRPr="007D4E52">
        <w:rPr>
          <w:rFonts w:asciiTheme="minorHAnsi" w:eastAsiaTheme="minorHAnsi" w:hAnsiTheme="minorHAnsi"/>
          <w:lang w:val="en-US"/>
        </w:rPr>
        <w:t xml:space="preserve">          </w:t>
      </w:r>
      <w:r w:rsidRPr="005051DF">
        <w:rPr>
          <w:rFonts w:asciiTheme="minorHAnsi" w:eastAsiaTheme="minorHAnsi" w:hAnsiTheme="minorHAnsi"/>
          <w:b/>
          <w:lang w:val="en-US"/>
        </w:rPr>
        <w:t xml:space="preserve"> </w:t>
      </w:r>
      <w:r w:rsidRPr="005051DF">
        <w:rPr>
          <w:rFonts w:asciiTheme="minorHAnsi" w:eastAsiaTheme="minorHAnsi" w:hAnsiTheme="minorHAnsi"/>
          <w:b/>
          <w:color w:val="FF0000"/>
          <w:lang w:val="en-US"/>
        </w:rPr>
        <w:t xml:space="preserve"> if (handlePaymentsResult.PlaceOrderError != null) {</w:t>
      </w:r>
    </w:p>
    <w:p w14:paraId="4F40B4AB"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t>return {</w:t>
      </w:r>
    </w:p>
    <w:p w14:paraId="1C232546" w14:textId="77777777" w:rsidR="007D4E52" w:rsidRPr="005051DF" w:rsidRDefault="007D4E52" w:rsidP="007D4E52">
      <w:pPr>
        <w:rPr>
          <w:rFonts w:asciiTheme="minorHAnsi" w:eastAsiaTheme="minorHAnsi" w:hAnsiTheme="minorHAnsi"/>
          <w:color w:val="FF0000"/>
          <w:lang w:val="en-US"/>
        </w:rPr>
      </w:pPr>
      <w:r w:rsidRPr="007D4E52">
        <w:rPr>
          <w:rFonts w:asciiTheme="minorHAnsi" w:eastAsiaTheme="minorHAnsi" w:hAnsiTheme="minorHAnsi"/>
          <w:lang w:val="en-US"/>
        </w:rPr>
        <w:lastRenderedPageBreak/>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t>error : true</w:t>
      </w:r>
      <w:r w:rsidRPr="005051DF">
        <w:rPr>
          <w:rFonts w:asciiTheme="minorHAnsi" w:eastAsiaTheme="minorHAnsi" w:hAnsiTheme="minorHAnsi"/>
          <w:color w:val="auto"/>
          <w:lang w:val="en-US"/>
        </w:rPr>
        <w:t>,</w:t>
      </w:r>
    </w:p>
    <w:p w14:paraId="758A9902" w14:textId="77777777" w:rsidR="007D4E52" w:rsidRPr="005051DF" w:rsidRDefault="007D4E52" w:rsidP="007D4E52">
      <w:pPr>
        <w:rPr>
          <w:rFonts w:asciiTheme="minorHAnsi" w:eastAsiaTheme="minorHAnsi" w:hAnsiTheme="minorHAnsi"/>
          <w:b/>
          <w:color w:val="FF0000"/>
          <w:lang w:val="en-US"/>
        </w:rPr>
      </w:pPr>
      <w:r w:rsidRPr="005051DF">
        <w:rPr>
          <w:rFonts w:asciiTheme="minorHAnsi" w:eastAsiaTheme="minorHAnsi" w:hAnsiTheme="minorHAnsi"/>
          <w:color w:val="FF0000"/>
          <w:lang w:val="en-US"/>
        </w:rPr>
        <w:tab/>
      </w:r>
      <w:r w:rsidRPr="005051DF">
        <w:rPr>
          <w:rFonts w:asciiTheme="minorHAnsi" w:eastAsiaTheme="minorHAnsi" w:hAnsiTheme="minorHAnsi"/>
          <w:color w:val="FF0000"/>
          <w:lang w:val="en-US"/>
        </w:rPr>
        <w:tab/>
      </w:r>
      <w:r w:rsidRPr="005051DF">
        <w:rPr>
          <w:rFonts w:asciiTheme="minorHAnsi" w:eastAsiaTheme="minorHAnsi" w:hAnsiTheme="minorHAnsi"/>
          <w:color w:val="FF0000"/>
          <w:lang w:val="en-US"/>
        </w:rPr>
        <w:tab/>
      </w:r>
      <w:r w:rsidRPr="005051DF">
        <w:rPr>
          <w:rFonts w:asciiTheme="minorHAnsi" w:eastAsiaTheme="minorHAnsi" w:hAnsiTheme="minorHAnsi"/>
          <w:color w:val="FF0000"/>
          <w:lang w:val="en-US"/>
        </w:rPr>
        <w:tab/>
      </w:r>
      <w:r w:rsidRPr="005051DF">
        <w:rPr>
          <w:rFonts w:asciiTheme="minorHAnsi" w:eastAsiaTheme="minorHAnsi" w:hAnsiTheme="minorHAnsi"/>
          <w:color w:val="FF0000"/>
          <w:lang w:val="en-US"/>
        </w:rPr>
        <w:tab/>
      </w:r>
      <w:r w:rsidRPr="005051DF">
        <w:rPr>
          <w:rFonts w:asciiTheme="minorHAnsi" w:eastAsiaTheme="minorHAnsi" w:hAnsiTheme="minorHAnsi"/>
          <w:b/>
          <w:color w:val="FF0000"/>
          <w:lang w:val="en-US"/>
        </w:rPr>
        <w:t>PlaceOrderError : handlePaymentsResult.PlaceOrderError</w:t>
      </w:r>
    </w:p>
    <w:p w14:paraId="50C8C1A2" w14:textId="77777777" w:rsidR="007D4E52" w:rsidRPr="005051DF" w:rsidRDefault="007D4E52" w:rsidP="007D4E52">
      <w:pPr>
        <w:rPr>
          <w:rFonts w:asciiTheme="minorHAnsi" w:eastAsiaTheme="minorHAnsi" w:hAnsiTheme="minorHAnsi"/>
          <w:b/>
          <w:color w:val="FF0000"/>
          <w:lang w:val="en-US"/>
        </w:rPr>
      </w:pP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t>};</w:t>
      </w:r>
    </w:p>
    <w:p w14:paraId="750E2B00" w14:textId="77777777" w:rsidR="007D4E52" w:rsidRPr="005051DF" w:rsidRDefault="007D4E52" w:rsidP="007D4E52">
      <w:pPr>
        <w:rPr>
          <w:rFonts w:asciiTheme="minorHAnsi" w:eastAsiaTheme="minorHAnsi" w:hAnsiTheme="minorHAnsi"/>
          <w:b/>
          <w:color w:val="FF0000"/>
          <w:lang w:val="en-US"/>
        </w:rPr>
      </w:pP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t>} else {</w:t>
      </w:r>
    </w:p>
    <w:p w14:paraId="6E587DF7" w14:textId="77777777" w:rsidR="007D4E52" w:rsidRPr="005051DF" w:rsidRDefault="007D4E52" w:rsidP="007D4E52">
      <w:pPr>
        <w:rPr>
          <w:rFonts w:asciiTheme="minorHAnsi" w:eastAsiaTheme="minorHAnsi" w:hAnsiTheme="minorHAnsi"/>
          <w:b/>
          <w:color w:val="FF0000"/>
          <w:lang w:val="en-US"/>
        </w:rPr>
      </w:pP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t>return {</w:t>
      </w:r>
    </w:p>
    <w:p w14:paraId="1B8BF37A" w14:textId="77777777" w:rsidR="007D4E52" w:rsidRPr="005051DF" w:rsidRDefault="007D4E52" w:rsidP="007D4E52">
      <w:pPr>
        <w:rPr>
          <w:rFonts w:asciiTheme="minorHAnsi" w:eastAsiaTheme="minorHAnsi" w:hAnsiTheme="minorHAnsi"/>
          <w:b/>
          <w:color w:val="FF0000"/>
          <w:lang w:val="en-US"/>
        </w:rPr>
      </w:pP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r>
      <w:r w:rsidRPr="005051DF">
        <w:rPr>
          <w:rFonts w:asciiTheme="minorHAnsi" w:eastAsiaTheme="minorHAnsi" w:hAnsiTheme="minorHAnsi"/>
          <w:b/>
          <w:color w:val="FF0000"/>
          <w:lang w:val="en-US"/>
        </w:rPr>
        <w:tab/>
        <w:t>error : true,</w:t>
      </w:r>
    </w:p>
    <w:p w14:paraId="2B863859"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t>PlaceOrderError : new Status(Status.ERROR,'confirm.error.technical')</w:t>
      </w:r>
    </w:p>
    <w:p w14:paraId="52A21D9C"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t>};</w:t>
      </w:r>
    </w:p>
    <w:p w14:paraId="20BD9A1A" w14:textId="77777777" w:rsidR="007D4E52" w:rsidRPr="007D4E52" w:rsidRDefault="007D4E52" w:rsidP="007D4E52">
      <w:pPr>
        <w:rPr>
          <w:rFonts w:asciiTheme="minorHAnsi" w:eastAsiaTheme="minorHAnsi" w:hAnsiTheme="minorHAnsi"/>
          <w:lang w:val="en-US"/>
        </w:rPr>
      </w:pPr>
    </w:p>
    <w:p w14:paraId="202DEC99" w14:textId="77777777" w:rsidR="007D4E52" w:rsidRPr="005051DF" w:rsidRDefault="007D4E52" w:rsidP="007D4E52">
      <w:pPr>
        <w:rPr>
          <w:rFonts w:asciiTheme="minorHAnsi" w:eastAsiaTheme="minorHAnsi" w:hAnsiTheme="minorHAnsi"/>
          <w:b/>
          <w:lang w:val="en-US"/>
        </w:rPr>
      </w:pPr>
      <w:r w:rsidRPr="007D4E52">
        <w:rPr>
          <w:rFonts w:asciiTheme="minorHAnsi" w:eastAsiaTheme="minorHAnsi" w:hAnsiTheme="minorHAnsi"/>
          <w:lang w:val="en-US"/>
        </w:rPr>
        <w:tab/>
      </w:r>
      <w:r w:rsidRPr="007D4E52">
        <w:rPr>
          <w:rFonts w:asciiTheme="minorHAnsi" w:eastAsiaTheme="minorHAnsi" w:hAnsiTheme="minorHAnsi"/>
          <w:lang w:val="en-US"/>
        </w:rPr>
        <w:tab/>
      </w:r>
      <w:r w:rsidRPr="007D4E52">
        <w:rPr>
          <w:rFonts w:asciiTheme="minorHAnsi" w:eastAsiaTheme="minorHAnsi" w:hAnsiTheme="minorHAnsi"/>
          <w:lang w:val="en-US"/>
        </w:rPr>
        <w:tab/>
      </w:r>
      <w:r w:rsidRPr="005051DF">
        <w:rPr>
          <w:rFonts w:asciiTheme="minorHAnsi" w:eastAsiaTheme="minorHAnsi" w:hAnsiTheme="minorHAnsi"/>
          <w:b/>
          <w:color w:val="FF0000"/>
          <w:lang w:val="en-US"/>
        </w:rPr>
        <w:t>}</w:t>
      </w:r>
    </w:p>
    <w:p w14:paraId="23F7D289" w14:textId="77777777" w:rsidR="007D4E52" w:rsidRPr="007D4E52"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w:t>
      </w:r>
    </w:p>
    <w:p w14:paraId="0C136CF1" w14:textId="77777777" w:rsidR="007D4E52" w:rsidRPr="007D4E52" w:rsidRDefault="007D4E52" w:rsidP="007D4E52">
      <w:pPr>
        <w:rPr>
          <w:rFonts w:asciiTheme="minorHAnsi" w:eastAsiaTheme="minorHAnsi" w:hAnsiTheme="minorHAnsi"/>
          <w:lang w:val="en-US"/>
        </w:rPr>
      </w:pPr>
    </w:p>
    <w:p w14:paraId="549BD571" w14:textId="77777777" w:rsidR="007D4E52" w:rsidRPr="00BF0D49" w:rsidRDefault="007D4E52" w:rsidP="007D4E52">
      <w:pPr>
        <w:rPr>
          <w:rFonts w:asciiTheme="minorHAnsi" w:eastAsiaTheme="minorHAnsi" w:hAnsiTheme="minorHAnsi"/>
          <w:lang w:val="en-US"/>
        </w:rPr>
      </w:pPr>
      <w:r w:rsidRPr="007D4E52">
        <w:rPr>
          <w:rFonts w:asciiTheme="minorHAnsi" w:eastAsiaTheme="minorHAnsi" w:hAnsiTheme="minorHAnsi"/>
          <w:lang w:val="en-US"/>
        </w:rPr>
        <w:t xml:space="preserve">    } else if (handlePaymentsResult.missingPaymentInfo) {</w:t>
      </w:r>
    </w:p>
    <w:p w14:paraId="07B6251C" w14:textId="77777777" w:rsidR="00BF0D49" w:rsidRDefault="00BF0D49" w:rsidP="00BF0D49">
      <w:pPr>
        <w:rPr>
          <w:rFonts w:asciiTheme="minorHAnsi" w:eastAsiaTheme="minorHAnsi" w:hAnsiTheme="minorHAnsi"/>
          <w:lang w:val="en-US"/>
        </w:rPr>
      </w:pPr>
      <w:r>
        <w:rPr>
          <w:rFonts w:asciiTheme="minorHAnsi" w:eastAsiaTheme="minorHAnsi" w:hAnsiTheme="minorHAnsi" w:hint="eastAsia"/>
          <w:lang w:val="en-US"/>
        </w:rPr>
        <w:t>(中略)</w:t>
      </w:r>
    </w:p>
    <w:p w14:paraId="79A8D64D" w14:textId="77777777" w:rsidR="007D4E52" w:rsidRDefault="007D4E52" w:rsidP="00BF0D49">
      <w:pPr>
        <w:rPr>
          <w:rFonts w:asciiTheme="minorHAnsi" w:eastAsiaTheme="minorHAnsi" w:hAnsiTheme="minorHAnsi"/>
          <w:lang w:val="en-US"/>
        </w:rPr>
      </w:pPr>
      <w:r w:rsidRPr="007D4E52">
        <w:rPr>
          <w:rFonts w:asciiTheme="minorHAnsi" w:eastAsiaTheme="minorHAnsi" w:hAnsiTheme="minorHAnsi"/>
          <w:lang w:val="en-US"/>
        </w:rPr>
        <w:t xml:space="preserve">    </w:t>
      </w:r>
      <w:r>
        <w:rPr>
          <w:rFonts w:asciiTheme="minorHAnsi" w:eastAsiaTheme="minorHAnsi" w:hAnsiTheme="minorHAnsi" w:hint="eastAsia"/>
          <w:lang w:val="en-US"/>
        </w:rPr>
        <w:t>}</w:t>
      </w:r>
    </w:p>
    <w:p w14:paraId="0A392C6A" w14:textId="77777777" w:rsidR="007D4E52" w:rsidRPr="00BF0D49" w:rsidRDefault="007D4E52" w:rsidP="00BF0D49">
      <w:pPr>
        <w:rPr>
          <w:rFonts w:asciiTheme="minorHAnsi" w:eastAsiaTheme="minorHAnsi" w:hAnsiTheme="minorHAnsi"/>
          <w:lang w:val="en-US"/>
        </w:rPr>
      </w:pPr>
    </w:p>
    <w:p w14:paraId="06DD15A4" w14:textId="77777777" w:rsidR="00BF0D49" w:rsidRPr="005051DF" w:rsidRDefault="00BF0D49" w:rsidP="00BF0D49">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if (request.httpParameterMap.format.stringValue == 'ajax') {</w:t>
      </w:r>
    </w:p>
    <w:p w14:paraId="021495E1" w14:textId="77777777" w:rsidR="00BF0D49" w:rsidRPr="005051DF" w:rsidRDefault="00BF0D49" w:rsidP="00BF0D49">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return {</w:t>
      </w:r>
    </w:p>
    <w:p w14:paraId="4F4D6D0C" w14:textId="77777777" w:rsidR="00BF0D49" w:rsidRPr="005051DF" w:rsidRDefault="00BF0D49" w:rsidP="00BF0D49">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Order: order,</w:t>
      </w:r>
    </w:p>
    <w:p w14:paraId="13062935" w14:textId="77777777" w:rsidR="00BF0D49" w:rsidRPr="005051DF" w:rsidRDefault="00BF0D49" w:rsidP="00BF0D49">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paidy_order_created: true</w:t>
      </w:r>
    </w:p>
    <w:p w14:paraId="66E004C6" w14:textId="77777777" w:rsidR="00BF0D49" w:rsidRPr="005051DF" w:rsidRDefault="00BF0D49" w:rsidP="00BF0D49">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w:t>
      </w:r>
    </w:p>
    <w:p w14:paraId="28CA168C" w14:textId="77777777" w:rsidR="00BF0D49" w:rsidRPr="005051DF" w:rsidRDefault="00BF0D49" w:rsidP="00BF0D49">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w:t>
      </w:r>
    </w:p>
    <w:p w14:paraId="290583F9" w14:textId="77777777" w:rsidR="00BF0D49" w:rsidRPr="00BF0D49" w:rsidRDefault="00BF0D49" w:rsidP="00BF0D49">
      <w:pPr>
        <w:rPr>
          <w:rFonts w:asciiTheme="minorHAnsi" w:eastAsiaTheme="minorHAnsi" w:hAnsiTheme="minorHAnsi"/>
          <w:lang w:val="en-US"/>
        </w:rPr>
      </w:pPr>
    </w:p>
    <w:p w14:paraId="716F4951" w14:textId="77777777" w:rsidR="00BF0D49" w:rsidRP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 xml:space="preserve">    var orderPlacementStatus = Order.submit(order);</w:t>
      </w:r>
    </w:p>
    <w:p w14:paraId="3999FA89" w14:textId="77777777" w:rsidR="00BF0D49" w:rsidRP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 xml:space="preserve">    if (!orderPlacementStatus.error) {</w:t>
      </w:r>
    </w:p>
    <w:p w14:paraId="37575247" w14:textId="77777777" w:rsidR="00BF0D49" w:rsidRP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 xml:space="preserve">        clearForms();</w:t>
      </w:r>
    </w:p>
    <w:p w14:paraId="6EAF2BAB" w14:textId="77777777" w:rsidR="00BF0D49" w:rsidRP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 xml:space="preserve">    }</w:t>
      </w:r>
    </w:p>
    <w:p w14:paraId="46FDFBC1" w14:textId="77777777" w:rsidR="00BF0D49" w:rsidRP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 xml:space="preserve">    return orderPlacementStatus;</w:t>
      </w:r>
    </w:p>
    <w:p w14:paraId="50CBB65B" w14:textId="77777777" w:rsidR="00BF0D49" w:rsidRDefault="00BF0D49" w:rsidP="00BF0D49">
      <w:pPr>
        <w:rPr>
          <w:rFonts w:asciiTheme="minorHAnsi" w:eastAsiaTheme="minorHAnsi" w:hAnsiTheme="minorHAnsi"/>
          <w:lang w:val="en-US"/>
        </w:rPr>
      </w:pPr>
      <w:r w:rsidRPr="00BF0D49">
        <w:rPr>
          <w:rFonts w:asciiTheme="minorHAnsi" w:eastAsiaTheme="minorHAnsi" w:hAnsiTheme="minorHAnsi"/>
          <w:lang w:val="en-US"/>
        </w:rPr>
        <w:t>}</w:t>
      </w:r>
    </w:p>
    <w:p w14:paraId="50A32777" w14:textId="77777777" w:rsidR="00966CE9" w:rsidRPr="0073249E" w:rsidRDefault="00966CE9" w:rsidP="00BF0D49">
      <w:pPr>
        <w:rPr>
          <w:rFonts w:asciiTheme="minorHAnsi" w:eastAsiaTheme="minorHAnsi" w:hAnsiTheme="minorHAnsi"/>
          <w:lang w:val="en-US"/>
        </w:rPr>
      </w:pPr>
      <w:r w:rsidRPr="0073249E">
        <w:rPr>
          <w:rFonts w:asciiTheme="minorHAnsi" w:eastAsiaTheme="minorHAnsi" w:hAnsiTheme="minorHAnsi"/>
          <w:lang w:val="en-US"/>
        </w:rPr>
        <w:t>...........................</w:t>
      </w:r>
    </w:p>
    <w:p w14:paraId="68F21D90" w14:textId="77777777" w:rsidR="00966CE9" w:rsidRDefault="00966CE9" w:rsidP="00FD609E">
      <w:pPr>
        <w:rPr>
          <w:rFonts w:asciiTheme="minorHAnsi" w:eastAsiaTheme="minorHAnsi" w:hAnsiTheme="minorHAnsi"/>
        </w:rPr>
      </w:pPr>
    </w:p>
    <w:p w14:paraId="43A56DC7" w14:textId="1AB8E63D" w:rsidR="009A4B3D" w:rsidRPr="0073249E" w:rsidRDefault="009A4B3D" w:rsidP="009A4B3D">
      <w:pPr>
        <w:pStyle w:val="3"/>
        <w:rPr>
          <w:rFonts w:asciiTheme="minorHAnsi" w:eastAsiaTheme="minorHAnsi" w:hAnsiTheme="minorHAnsi"/>
          <w:color w:val="000000"/>
        </w:rPr>
      </w:pPr>
      <w:bookmarkStart w:id="94" w:name="_Toc88741577"/>
      <w:r w:rsidRPr="0073249E">
        <w:rPr>
          <w:rFonts w:asciiTheme="minorHAnsi" w:eastAsiaTheme="minorHAnsi" w:hAnsiTheme="minorHAnsi" w:cs="Arial Unicode MS"/>
          <w:color w:val="000000"/>
        </w:rPr>
        <w:lastRenderedPageBreak/>
        <w:t>3-</w:t>
      </w:r>
      <w:r w:rsidR="005A4508">
        <w:rPr>
          <w:rFonts w:asciiTheme="minorHAnsi" w:eastAsiaTheme="minorHAnsi" w:hAnsiTheme="minorHAnsi" w:cs="Arial Unicode MS" w:hint="eastAsia"/>
          <w:color w:val="000000"/>
        </w:rPr>
        <w:t>4</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 CO</w:t>
      </w:r>
      <w:r w:rsidR="00FC584F">
        <w:rPr>
          <w:rFonts w:asciiTheme="minorHAnsi" w:eastAsiaTheme="minorHAnsi" w:hAnsiTheme="minorHAnsi" w:cs="Arial Unicode MS" w:hint="eastAsia"/>
          <w:color w:val="000000"/>
        </w:rPr>
        <w:t>Summary</w:t>
      </w:r>
      <w:r>
        <w:rPr>
          <w:rFonts w:asciiTheme="minorHAnsi" w:eastAsiaTheme="minorHAnsi" w:hAnsiTheme="minorHAnsi" w:cs="Arial Unicode MS" w:hint="eastAsia"/>
          <w:color w:val="000000"/>
        </w:rPr>
        <w:t>.js</w:t>
      </w:r>
      <w:r w:rsidRPr="0073249E">
        <w:rPr>
          <w:rFonts w:asciiTheme="minorHAnsi" w:eastAsiaTheme="minorHAnsi" w:hAnsiTheme="minorHAnsi" w:cs="Arial Unicode MS"/>
          <w:color w:val="000000"/>
        </w:rPr>
        <w:t>の修正について</w:t>
      </w:r>
      <w:bookmarkEnd w:id="94"/>
    </w:p>
    <w:p w14:paraId="0A3CF5F5" w14:textId="77777777" w:rsidR="009A4B3D" w:rsidRDefault="009A4B3D" w:rsidP="009A4B3D">
      <w:pPr>
        <w:rPr>
          <w:rFonts w:asciiTheme="minorHAnsi" w:eastAsiaTheme="minorHAnsi" w:hAnsiTheme="minorHAnsi" w:cs="Arial Unicode MS"/>
        </w:rPr>
      </w:pPr>
      <w:r>
        <w:rPr>
          <w:rFonts w:asciiTheme="minorHAnsi" w:eastAsiaTheme="minorHAnsi" w:hAnsiTheme="minorHAnsi" w:cs="Arial Unicode MS" w:hint="eastAsia"/>
        </w:rPr>
        <w:t>PaidyからAjaxでOrderを作成した場合は、決済処理の実行前に中断</w:t>
      </w:r>
      <w:r w:rsidR="009A37B2">
        <w:rPr>
          <w:rFonts w:asciiTheme="minorHAnsi" w:eastAsiaTheme="minorHAnsi" w:hAnsiTheme="minorHAnsi" w:cs="Arial Unicode MS" w:hint="eastAsia"/>
        </w:rPr>
        <w:t>した後、JSONをレスポンスする</w:t>
      </w:r>
      <w:r>
        <w:rPr>
          <w:rFonts w:asciiTheme="minorHAnsi" w:eastAsiaTheme="minorHAnsi" w:hAnsiTheme="minorHAnsi" w:cs="Arial Unicode MS" w:hint="eastAsia"/>
        </w:rPr>
        <w:t>処理を追記します。</w:t>
      </w:r>
    </w:p>
    <w:p w14:paraId="0B25FAF0" w14:textId="77777777" w:rsidR="009A4B3D" w:rsidRPr="0073249E" w:rsidRDefault="009A4B3D" w:rsidP="009A4B3D">
      <w:pPr>
        <w:rPr>
          <w:rFonts w:asciiTheme="minorHAnsi" w:eastAsiaTheme="minorHAnsi" w:hAnsiTheme="minorHAnsi"/>
          <w:lang w:val="en-US"/>
        </w:rPr>
      </w:pPr>
      <w:r w:rsidRPr="0073249E">
        <w:rPr>
          <w:rFonts w:asciiTheme="minorHAnsi" w:eastAsiaTheme="minorHAnsi" w:hAnsiTheme="minorHAnsi"/>
          <w:lang w:val="en-US"/>
        </w:rPr>
        <w:t>...........................</w:t>
      </w:r>
    </w:p>
    <w:p w14:paraId="492CB350"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function submit() {</w:t>
      </w:r>
    </w:p>
    <w:p w14:paraId="75555BF0"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var placeOrderResult = app.getController('COPlaceOrder').Start();</w:t>
      </w:r>
    </w:p>
    <w:p w14:paraId="7D2667D1"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if (placeOrderResult.error) {</w:t>
      </w:r>
    </w:p>
    <w:p w14:paraId="032E9CD7"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start({</w:t>
      </w:r>
    </w:p>
    <w:p w14:paraId="2DD43908"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PlaceOrderError: placeOrderResult.PlaceOrderError</w:t>
      </w:r>
    </w:p>
    <w:p w14:paraId="4446824B"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w:t>
      </w:r>
    </w:p>
    <w:p w14:paraId="50F5CF40"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 else if (placeOrderResult.order_created) {</w:t>
      </w:r>
    </w:p>
    <w:p w14:paraId="785DABD9" w14:textId="77777777" w:rsidR="00DD7E7C" w:rsidRPr="00DD7E7C" w:rsidRDefault="00DD7E7C" w:rsidP="00DD7E7C">
      <w:pPr>
        <w:rPr>
          <w:rFonts w:asciiTheme="minorHAnsi" w:eastAsiaTheme="minorHAnsi" w:hAnsiTheme="minorHAnsi"/>
          <w:lang w:val="en-US"/>
        </w:rPr>
      </w:pPr>
      <w:r w:rsidRPr="00DD7E7C">
        <w:rPr>
          <w:rFonts w:asciiTheme="minorHAnsi" w:eastAsiaTheme="minorHAnsi" w:hAnsiTheme="minorHAnsi"/>
          <w:lang w:val="en-US"/>
        </w:rPr>
        <w:t xml:space="preserve">        showConfirmation(placeOrderResult.Order);</w:t>
      </w:r>
    </w:p>
    <w:p w14:paraId="03DDC515" w14:textId="77777777" w:rsidR="00DD7E7C" w:rsidRPr="005051DF" w:rsidRDefault="00DD7E7C" w:rsidP="00DD7E7C">
      <w:pPr>
        <w:rPr>
          <w:rFonts w:asciiTheme="minorHAnsi" w:eastAsiaTheme="minorHAnsi" w:hAnsiTheme="minorHAnsi"/>
          <w:b/>
          <w:color w:val="FF0000"/>
          <w:lang w:val="en-US"/>
        </w:rPr>
      </w:pPr>
      <w:r w:rsidRPr="00DD7E7C">
        <w:rPr>
          <w:rFonts w:asciiTheme="minorHAnsi" w:eastAsiaTheme="minorHAnsi" w:hAnsiTheme="minorHAnsi"/>
          <w:lang w:val="en-US"/>
        </w:rPr>
        <w:t xml:space="preserve"> </w:t>
      </w:r>
      <w:r w:rsidRPr="005051DF">
        <w:rPr>
          <w:rFonts w:asciiTheme="minorHAnsi" w:eastAsiaTheme="minorHAnsi" w:hAnsiTheme="minorHAnsi"/>
          <w:b/>
          <w:color w:val="FF0000"/>
          <w:lang w:val="en-US"/>
        </w:rPr>
        <w:t xml:space="preserve">   } else if (placeOrderResult.paidy_order_created) {</w:t>
      </w:r>
    </w:p>
    <w:p w14:paraId="25677B02" w14:textId="77777777" w:rsidR="00DD7E7C" w:rsidRPr="005051DF" w:rsidRDefault="00DD7E7C" w:rsidP="00DD7E7C">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var paidyCartridge = require('~/package.json').paidyCartridge;</w:t>
      </w:r>
    </w:p>
    <w:p w14:paraId="13C326F3" w14:textId="0E980881" w:rsidR="00DD7E7C" w:rsidRPr="005051DF" w:rsidRDefault="00DD7E7C" w:rsidP="00DD7E7C">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var currentForms = session.forms;</w:t>
      </w:r>
    </w:p>
    <w:p w14:paraId="55FD6FC5" w14:textId="77777777" w:rsidR="00AC75B3" w:rsidRDefault="00F5241C" w:rsidP="00AC75B3">
      <w:pPr>
        <w:ind w:firstLineChars="200" w:firstLine="432"/>
        <w:rPr>
          <w:rFonts w:asciiTheme="minorHAnsi" w:eastAsiaTheme="minorHAnsi" w:hAnsiTheme="minorHAnsi"/>
          <w:b/>
          <w:color w:val="FF0000"/>
          <w:lang w:val="en-US"/>
        </w:rPr>
      </w:pPr>
      <w:r w:rsidRPr="00F5241C">
        <w:rPr>
          <w:rFonts w:asciiTheme="minorHAnsi" w:eastAsiaTheme="minorHAnsi" w:hAnsiTheme="minorHAnsi"/>
          <w:b/>
          <w:color w:val="FF0000"/>
          <w:lang w:val="en-US"/>
        </w:rPr>
        <w:t>app</w:t>
      </w:r>
    </w:p>
    <w:p w14:paraId="19ADD645" w14:textId="369A3C05" w:rsidR="00F5241C" w:rsidRPr="00F5241C" w:rsidRDefault="00F5241C" w:rsidP="00AC75B3">
      <w:pPr>
        <w:ind w:firstLineChars="300" w:firstLine="647"/>
        <w:rPr>
          <w:rFonts w:asciiTheme="minorHAnsi" w:eastAsiaTheme="minorHAnsi" w:hAnsiTheme="minorHAnsi"/>
          <w:b/>
          <w:color w:val="FF0000"/>
          <w:lang w:val="en-US"/>
        </w:rPr>
      </w:pPr>
      <w:r w:rsidRPr="00F5241C">
        <w:rPr>
          <w:rFonts w:asciiTheme="minorHAnsi" w:eastAsiaTheme="minorHAnsi" w:hAnsiTheme="minorHAnsi"/>
          <w:b/>
          <w:color w:val="FF0000"/>
          <w:lang w:val="en-US"/>
        </w:rPr>
        <w:t>.getView({</w:t>
      </w:r>
    </w:p>
    <w:p w14:paraId="3D01CE76" w14:textId="0C63CA82" w:rsidR="00F5241C" w:rsidRPr="00F5241C" w:rsidRDefault="00F5241C" w:rsidP="00F5241C">
      <w:pPr>
        <w:rPr>
          <w:rFonts w:asciiTheme="minorHAnsi" w:eastAsiaTheme="minorHAnsi" w:hAnsiTheme="minorHAnsi"/>
          <w:b/>
          <w:color w:val="FF0000"/>
          <w:lang w:val="en-US"/>
        </w:rPr>
      </w:pPr>
      <w:r w:rsidRPr="00F5241C">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AC75B3">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AC75B3">
        <w:rPr>
          <w:rFonts w:asciiTheme="minorHAnsi" w:eastAsiaTheme="minorHAnsi" w:hAnsiTheme="minorHAnsi"/>
          <w:b/>
          <w:color w:val="FF0000"/>
          <w:lang w:val="en-US"/>
        </w:rPr>
        <w:t xml:space="preserve">  </w:t>
      </w:r>
      <w:r w:rsidRPr="00F5241C">
        <w:rPr>
          <w:rFonts w:asciiTheme="minorHAnsi" w:eastAsiaTheme="minorHAnsi" w:hAnsiTheme="minorHAnsi"/>
          <w:b/>
          <w:color w:val="FF0000"/>
          <w:lang w:val="en-US"/>
        </w:rPr>
        <w:t>JSONResponse: require(paidyCartridge +</w:t>
      </w:r>
    </w:p>
    <w:p w14:paraId="095A63F4" w14:textId="10046B2C" w:rsidR="00F5241C" w:rsidRPr="00F5241C" w:rsidRDefault="00F5241C" w:rsidP="7F92AFE0">
      <w:pPr>
        <w:rPr>
          <w:rFonts w:asciiTheme="minorHAnsi" w:hAnsiTheme="minorHAnsi"/>
          <w:b/>
          <w:bCs/>
          <w:color w:val="FF0000"/>
          <w:lang w:val="en-US"/>
        </w:rPr>
      </w:pPr>
      <w:r w:rsidRPr="7F92AFE0">
        <w:rPr>
          <w:rFonts w:asciiTheme="minorHAnsi" w:hAnsiTheme="minorHAnsi"/>
          <w:b/>
          <w:bCs/>
          <w:color w:val="FF0000"/>
          <w:lang w:val="en-US"/>
        </w:rPr>
        <w:t xml:space="preserve">            </w:t>
      </w:r>
      <w:r w:rsidR="00244320" w:rsidRPr="7F92AFE0">
        <w:rPr>
          <w:rFonts w:asciiTheme="minorHAnsi" w:hAnsiTheme="minorHAnsi"/>
          <w:b/>
          <w:bCs/>
          <w:color w:val="FF0000"/>
          <w:lang w:val="en-US"/>
        </w:rPr>
        <w:t xml:space="preserve"> </w:t>
      </w:r>
      <w:r w:rsidR="00AC75B3" w:rsidRPr="7F92AFE0">
        <w:rPr>
          <w:rFonts w:asciiTheme="minorHAnsi" w:hAnsiTheme="minorHAnsi"/>
          <w:b/>
          <w:bCs/>
          <w:color w:val="FF0000"/>
          <w:lang w:val="en-US"/>
        </w:rPr>
        <w:t xml:space="preserve">  </w:t>
      </w:r>
      <w:r w:rsidR="00244320" w:rsidRPr="7F92AFE0">
        <w:rPr>
          <w:rFonts w:asciiTheme="minorHAnsi" w:hAnsiTheme="minorHAnsi"/>
          <w:b/>
          <w:bCs/>
          <w:color w:val="FF0000"/>
          <w:lang w:val="en-US"/>
        </w:rPr>
        <w:t xml:space="preserve"> </w:t>
      </w:r>
      <w:r w:rsidR="00AC75B3" w:rsidRPr="7F92AFE0">
        <w:rPr>
          <w:rFonts w:asciiTheme="minorHAnsi" w:hAnsiTheme="minorHAnsi"/>
          <w:b/>
          <w:bCs/>
          <w:color w:val="FF0000"/>
          <w:lang w:val="en-US"/>
        </w:rPr>
        <w:t xml:space="preserve">    </w:t>
      </w:r>
      <w:r w:rsidRPr="7F92AFE0">
        <w:rPr>
          <w:rFonts w:asciiTheme="minorHAnsi" w:hAnsiTheme="minorHAnsi"/>
          <w:b/>
          <w:bCs/>
          <w:color w:val="FF0000"/>
          <w:lang w:val="en-US"/>
        </w:rPr>
        <w:t>'/cartridge/scripts/paidy/standard/authorize').getConfirmationPaidyJSON(</w:t>
      </w:r>
    </w:p>
    <w:p w14:paraId="6BB94E5F" w14:textId="3071ADB1" w:rsidR="00F5241C" w:rsidRPr="00F5241C" w:rsidRDefault="00F5241C" w:rsidP="00F5241C">
      <w:pPr>
        <w:rPr>
          <w:rFonts w:asciiTheme="minorHAnsi" w:eastAsiaTheme="minorHAnsi" w:hAnsiTheme="minorHAnsi"/>
          <w:b/>
          <w:color w:val="FF0000"/>
          <w:lang w:val="en-US"/>
        </w:rPr>
      </w:pPr>
      <w:r w:rsidRPr="00F5241C">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AC75B3">
        <w:rPr>
          <w:rFonts w:asciiTheme="minorHAnsi" w:eastAsiaTheme="minorHAnsi" w:hAnsiTheme="minorHAnsi"/>
          <w:b/>
          <w:color w:val="FF0000"/>
          <w:lang w:val="en-US"/>
        </w:rPr>
        <w:t xml:space="preserve">    </w:t>
      </w:r>
      <w:r w:rsidRPr="00F5241C">
        <w:rPr>
          <w:rFonts w:asciiTheme="minorHAnsi" w:eastAsiaTheme="minorHAnsi" w:hAnsiTheme="minorHAnsi"/>
          <w:b/>
          <w:color w:val="FF0000"/>
          <w:lang w:val="en-US"/>
        </w:rPr>
        <w:t>currentForms.billing.paymentMethods.selectedPaymentMethodID.value,</w:t>
      </w:r>
    </w:p>
    <w:p w14:paraId="3F007E55" w14:textId="435E760F" w:rsidR="00F5241C" w:rsidRPr="00F5241C" w:rsidRDefault="00F5241C" w:rsidP="00F5241C">
      <w:pPr>
        <w:rPr>
          <w:rFonts w:asciiTheme="minorHAnsi" w:eastAsiaTheme="minorHAnsi" w:hAnsiTheme="minorHAnsi"/>
          <w:b/>
          <w:color w:val="FF0000"/>
          <w:lang w:val="en-US"/>
        </w:rPr>
      </w:pPr>
      <w:r w:rsidRPr="00F5241C">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AC75B3">
        <w:rPr>
          <w:rFonts w:asciiTheme="minorHAnsi" w:eastAsiaTheme="minorHAnsi" w:hAnsiTheme="minorHAnsi"/>
          <w:b/>
          <w:color w:val="FF0000"/>
          <w:lang w:val="en-US"/>
        </w:rPr>
        <w:t xml:space="preserve">    </w:t>
      </w:r>
      <w:r w:rsidRPr="00F5241C">
        <w:rPr>
          <w:rFonts w:asciiTheme="minorHAnsi" w:eastAsiaTheme="minorHAnsi" w:hAnsiTheme="minorHAnsi"/>
          <w:b/>
          <w:color w:val="FF0000"/>
          <w:lang w:val="en-US"/>
        </w:rPr>
        <w:t>customer,</w:t>
      </w:r>
    </w:p>
    <w:p w14:paraId="10FB6B68" w14:textId="66512A96" w:rsidR="00F5241C" w:rsidRPr="00F5241C" w:rsidRDefault="00F5241C" w:rsidP="00F5241C">
      <w:pPr>
        <w:rPr>
          <w:rFonts w:asciiTheme="minorHAnsi" w:eastAsiaTheme="minorHAnsi" w:hAnsiTheme="minorHAnsi"/>
          <w:b/>
          <w:color w:val="FF0000"/>
          <w:lang w:val="en-US"/>
        </w:rPr>
      </w:pPr>
      <w:r w:rsidRPr="00F5241C">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AC75B3">
        <w:rPr>
          <w:rFonts w:asciiTheme="minorHAnsi" w:eastAsiaTheme="minorHAnsi" w:hAnsiTheme="minorHAnsi"/>
          <w:b/>
          <w:color w:val="FF0000"/>
          <w:lang w:val="en-US"/>
        </w:rPr>
        <w:t xml:space="preserve">    </w:t>
      </w:r>
      <w:r w:rsidRPr="00F5241C">
        <w:rPr>
          <w:rFonts w:asciiTheme="minorHAnsi" w:eastAsiaTheme="minorHAnsi" w:hAnsiTheme="minorHAnsi"/>
          <w:b/>
          <w:color w:val="FF0000"/>
          <w:lang w:val="en-US"/>
        </w:rPr>
        <w:t>placeOrderResult.Order</w:t>
      </w:r>
    </w:p>
    <w:p w14:paraId="1854372C" w14:textId="11226C7B" w:rsidR="00F5241C" w:rsidRPr="00F5241C" w:rsidRDefault="00F5241C" w:rsidP="00F5241C">
      <w:pPr>
        <w:rPr>
          <w:rFonts w:asciiTheme="minorHAnsi" w:eastAsiaTheme="minorHAnsi" w:hAnsiTheme="minorHAnsi"/>
          <w:b/>
          <w:color w:val="FF0000"/>
          <w:lang w:val="en-US"/>
        </w:rPr>
      </w:pPr>
      <w:r w:rsidRPr="00F5241C">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AC75B3">
        <w:rPr>
          <w:rFonts w:asciiTheme="minorHAnsi" w:eastAsiaTheme="minorHAnsi" w:hAnsiTheme="minorHAnsi"/>
          <w:b/>
          <w:color w:val="FF0000"/>
          <w:lang w:val="en-US"/>
        </w:rPr>
        <w:t xml:space="preserve">    </w:t>
      </w:r>
      <w:r w:rsidRPr="00F5241C">
        <w:rPr>
          <w:rFonts w:asciiTheme="minorHAnsi" w:eastAsiaTheme="minorHAnsi" w:hAnsiTheme="minorHAnsi"/>
          <w:b/>
          <w:color w:val="FF0000"/>
          <w:lang w:val="en-US"/>
        </w:rPr>
        <w:t>)</w:t>
      </w:r>
    </w:p>
    <w:p w14:paraId="4D0952B1" w14:textId="195FD9CB" w:rsidR="00592DF8" w:rsidRDefault="00F5241C" w:rsidP="00F5241C">
      <w:pPr>
        <w:rPr>
          <w:rFonts w:asciiTheme="minorHAnsi" w:eastAsiaTheme="minorHAnsi" w:hAnsiTheme="minorHAnsi"/>
          <w:b/>
          <w:color w:val="FF0000"/>
          <w:lang w:val="en-US"/>
        </w:rPr>
      </w:pPr>
      <w:r w:rsidRPr="00F5241C">
        <w:rPr>
          <w:rFonts w:asciiTheme="minorHAnsi" w:eastAsiaTheme="minorHAnsi" w:hAnsiTheme="minorHAnsi"/>
          <w:b/>
          <w:color w:val="FF0000"/>
          <w:lang w:val="en-US"/>
        </w:rPr>
        <w:t xml:space="preserve">    </w:t>
      </w:r>
      <w:r w:rsidR="00244320">
        <w:rPr>
          <w:rFonts w:asciiTheme="minorHAnsi" w:eastAsiaTheme="minorHAnsi" w:hAnsiTheme="minorHAnsi" w:hint="eastAsia"/>
          <w:b/>
          <w:color w:val="FF0000"/>
          <w:lang w:val="en-US"/>
        </w:rPr>
        <w:t xml:space="preserve">    </w:t>
      </w:r>
      <w:r w:rsidR="00592DF8">
        <w:rPr>
          <w:rFonts w:asciiTheme="minorHAnsi" w:eastAsiaTheme="minorHAnsi" w:hAnsiTheme="minorHAnsi"/>
          <w:b/>
          <w:color w:val="FF0000"/>
          <w:lang w:val="en-US"/>
        </w:rPr>
        <w:t xml:space="preserve">   </w:t>
      </w:r>
      <w:r w:rsidRPr="00F5241C">
        <w:rPr>
          <w:rFonts w:asciiTheme="minorHAnsi" w:eastAsiaTheme="minorHAnsi" w:hAnsiTheme="minorHAnsi"/>
          <w:b/>
          <w:color w:val="FF0000"/>
          <w:lang w:val="en-US"/>
        </w:rPr>
        <w:t>})</w:t>
      </w:r>
    </w:p>
    <w:p w14:paraId="01B615D7" w14:textId="3E4A8CD3" w:rsidR="00244320" w:rsidRDefault="00F5241C" w:rsidP="00592DF8">
      <w:pPr>
        <w:ind w:firstLineChars="300" w:firstLine="647"/>
        <w:rPr>
          <w:rFonts w:asciiTheme="minorHAnsi" w:eastAsiaTheme="minorHAnsi" w:hAnsiTheme="minorHAnsi"/>
          <w:color w:val="auto"/>
          <w:lang w:val="en-US"/>
        </w:rPr>
      </w:pPr>
      <w:r w:rsidRPr="00F5241C">
        <w:rPr>
          <w:rFonts w:asciiTheme="minorHAnsi" w:eastAsiaTheme="minorHAnsi" w:hAnsiTheme="minorHAnsi"/>
          <w:b/>
          <w:color w:val="FF0000"/>
          <w:lang w:val="en-US"/>
        </w:rPr>
        <w:t>.render('util/responsejson');</w:t>
      </w:r>
      <w:r w:rsidR="00DD7E7C" w:rsidRPr="005051DF">
        <w:rPr>
          <w:rFonts w:asciiTheme="minorHAnsi" w:eastAsiaTheme="minorHAnsi" w:hAnsiTheme="minorHAnsi"/>
          <w:b/>
          <w:color w:val="FF0000"/>
          <w:lang w:val="en-US"/>
        </w:rPr>
        <w:t xml:space="preserve">   </w:t>
      </w:r>
      <w:r w:rsidR="00DD7E7C" w:rsidRPr="005051DF">
        <w:rPr>
          <w:rFonts w:asciiTheme="minorHAnsi" w:eastAsiaTheme="minorHAnsi" w:hAnsiTheme="minorHAnsi"/>
          <w:color w:val="auto"/>
          <w:lang w:val="en-US"/>
        </w:rPr>
        <w:t xml:space="preserve"> </w:t>
      </w:r>
    </w:p>
    <w:p w14:paraId="3A3673F0" w14:textId="7AA40739" w:rsidR="00DD7E7C" w:rsidRPr="005051DF" w:rsidRDefault="00DD7E7C" w:rsidP="00244320">
      <w:pPr>
        <w:ind w:firstLineChars="100" w:firstLine="220"/>
        <w:rPr>
          <w:rFonts w:asciiTheme="minorHAnsi" w:eastAsiaTheme="minorHAnsi" w:hAnsiTheme="minorHAnsi"/>
          <w:color w:val="FF0000"/>
          <w:lang w:val="en-US"/>
        </w:rPr>
      </w:pPr>
      <w:r w:rsidRPr="005051DF">
        <w:rPr>
          <w:rFonts w:asciiTheme="minorHAnsi" w:eastAsiaTheme="minorHAnsi" w:hAnsiTheme="minorHAnsi"/>
          <w:color w:val="auto"/>
          <w:lang w:val="en-US"/>
        </w:rPr>
        <w:t>}</w:t>
      </w:r>
    </w:p>
    <w:p w14:paraId="6677DC93" w14:textId="77777777" w:rsidR="00B7768C" w:rsidRDefault="00DD7E7C" w:rsidP="00DD7E7C">
      <w:pPr>
        <w:rPr>
          <w:rFonts w:asciiTheme="minorHAnsi" w:eastAsiaTheme="minorHAnsi" w:hAnsiTheme="minorHAnsi"/>
          <w:lang w:val="en-US"/>
        </w:rPr>
      </w:pPr>
      <w:r w:rsidRPr="00DD7E7C">
        <w:rPr>
          <w:rFonts w:asciiTheme="minorHAnsi" w:eastAsiaTheme="minorHAnsi" w:hAnsiTheme="minorHAnsi"/>
          <w:lang w:val="en-US"/>
        </w:rPr>
        <w:t>}</w:t>
      </w:r>
    </w:p>
    <w:p w14:paraId="24DBD32B" w14:textId="77777777" w:rsidR="009A4B3D" w:rsidRPr="0073249E" w:rsidRDefault="5EB63CED" w:rsidP="00DD7E7C">
      <w:pPr>
        <w:rPr>
          <w:rFonts w:asciiTheme="minorHAnsi" w:eastAsiaTheme="minorHAnsi" w:hAnsiTheme="minorHAnsi"/>
          <w:lang w:val="en-US"/>
        </w:rPr>
      </w:pPr>
      <w:r w:rsidRPr="1ACEA388">
        <w:rPr>
          <w:rFonts w:asciiTheme="minorHAnsi" w:hAnsiTheme="minorHAnsi"/>
          <w:lang w:val="en-US"/>
        </w:rPr>
        <w:t>...........................</w:t>
      </w:r>
    </w:p>
    <w:p w14:paraId="4853B841" w14:textId="46D7EC3D" w:rsidR="0040371D" w:rsidRDefault="1ACEA388" w:rsidP="1ACEA388">
      <w:r>
        <w:rPr>
          <w:noProof/>
        </w:rPr>
        <w:lastRenderedPageBreak/>
        <w:drawing>
          <wp:inline distT="0" distB="0" distL="0" distR="0" wp14:anchorId="3B7780A1" wp14:editId="4E8AE2A7">
            <wp:extent cx="6610348" cy="3457575"/>
            <wp:effectExtent l="0" t="0" r="0" b="0"/>
            <wp:docPr id="226414940" name="図 22641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610348" cy="3457575"/>
                    </a:xfrm>
                    <a:prstGeom prst="rect">
                      <a:avLst/>
                    </a:prstGeom>
                  </pic:spPr>
                </pic:pic>
              </a:graphicData>
            </a:graphic>
          </wp:inline>
        </w:drawing>
      </w:r>
      <w:r w:rsidR="00781131">
        <w:br/>
      </w:r>
    </w:p>
    <w:p w14:paraId="3E5D8681" w14:textId="47DEE58A" w:rsidR="0040371D" w:rsidRDefault="0040371D" w:rsidP="0040371D">
      <w:pPr>
        <w:pStyle w:val="3"/>
        <w:rPr>
          <w:rFonts w:asciiTheme="minorHAnsi" w:eastAsiaTheme="minorHAnsi" w:hAnsiTheme="minorHAnsi" w:cs="Arial Unicode MS"/>
          <w:color w:val="000000"/>
        </w:rPr>
      </w:pPr>
      <w:bookmarkStart w:id="95" w:name="_Toc88741578"/>
      <w:r w:rsidRPr="0073249E">
        <w:rPr>
          <w:rFonts w:asciiTheme="minorHAnsi" w:eastAsiaTheme="minorHAnsi" w:hAnsiTheme="minorHAnsi" w:cs="Arial Unicode MS"/>
          <w:color w:val="000000"/>
        </w:rPr>
        <w:t>3-</w:t>
      </w:r>
      <w:r w:rsidR="005A4508">
        <w:rPr>
          <w:rFonts w:asciiTheme="minorHAnsi" w:eastAsiaTheme="minorHAnsi" w:hAnsiTheme="minorHAnsi" w:cs="Arial Unicode MS" w:hint="eastAsia"/>
          <w:color w:val="000000"/>
        </w:rPr>
        <w:t>4</w:t>
      </w:r>
      <w:r>
        <w:rPr>
          <w:rFonts w:asciiTheme="minorHAnsi" w:eastAsiaTheme="minorHAnsi" w:hAnsiTheme="minorHAnsi" w:cs="Arial Unicode MS" w:hint="eastAsia"/>
          <w:color w:val="000000"/>
        </w:rPr>
        <w:t>-4</w:t>
      </w:r>
      <w:r w:rsidRPr="0073249E">
        <w:rPr>
          <w:rFonts w:asciiTheme="minorHAnsi" w:eastAsiaTheme="minorHAnsi" w:hAnsiTheme="minorHAnsi" w:cs="Arial Unicode MS"/>
          <w:color w:val="000000"/>
        </w:rPr>
        <w:t>.</w:t>
      </w:r>
      <w:r w:rsidR="00E31837" w:rsidRPr="00E31837">
        <w:rPr>
          <w:rFonts w:asciiTheme="minorHAnsi" w:eastAsiaTheme="minorHAnsi" w:hAnsiTheme="minorHAnsi" w:cs="Arial Unicode MS" w:hint="eastAsia"/>
        </w:rPr>
        <w:t xml:space="preserve"> </w:t>
      </w:r>
      <w:r w:rsidR="00E31837">
        <w:rPr>
          <w:rFonts w:asciiTheme="minorHAnsi" w:eastAsiaTheme="minorHAnsi" w:hAnsiTheme="minorHAnsi" w:cs="Arial Unicode MS" w:hint="eastAsia"/>
        </w:rPr>
        <w:t>加盟店様側のJSコントローラカートリッジのpackage.json</w:t>
      </w:r>
      <w:r w:rsidRPr="0073249E">
        <w:rPr>
          <w:rFonts w:asciiTheme="minorHAnsi" w:eastAsiaTheme="minorHAnsi" w:hAnsiTheme="minorHAnsi" w:cs="Arial Unicode MS"/>
          <w:color w:val="000000"/>
        </w:rPr>
        <w:t>の修正について</w:t>
      </w:r>
      <w:bookmarkEnd w:id="95"/>
    </w:p>
    <w:p w14:paraId="4584447F" w14:textId="77777777" w:rsidR="00BE17FB" w:rsidRDefault="00BE17FB" w:rsidP="00BE17FB">
      <w:pPr>
        <w:rPr>
          <w:rFonts w:asciiTheme="minorHAnsi" w:eastAsiaTheme="minorHAnsi" w:hAnsiTheme="minorHAnsi" w:cs="Arial Unicode MS"/>
        </w:rPr>
      </w:pPr>
      <w:r>
        <w:rPr>
          <w:rFonts w:asciiTheme="minorHAnsi" w:eastAsiaTheme="minorHAnsi" w:hAnsiTheme="minorHAnsi" w:cs="Arial Unicode MS" w:hint="eastAsia"/>
        </w:rPr>
        <w:t>加盟店様側のJSコントローラカートリッジのpackage.jsonに、Paidyのカートリッジ参照を追加します。</w:t>
      </w:r>
    </w:p>
    <w:p w14:paraId="29EA70AB" w14:textId="77777777" w:rsidR="00BE17FB" w:rsidRPr="0073249E" w:rsidRDefault="00BE17FB" w:rsidP="00BE17FB">
      <w:pPr>
        <w:rPr>
          <w:rFonts w:asciiTheme="minorHAnsi" w:eastAsiaTheme="minorHAnsi" w:hAnsiTheme="minorHAnsi"/>
          <w:lang w:val="en-US"/>
        </w:rPr>
      </w:pPr>
      <w:r w:rsidRPr="0073249E">
        <w:rPr>
          <w:rFonts w:asciiTheme="minorHAnsi" w:eastAsiaTheme="minorHAnsi" w:hAnsiTheme="minorHAnsi"/>
          <w:lang w:val="en-US"/>
        </w:rPr>
        <w:t>...........................</w:t>
      </w:r>
    </w:p>
    <w:p w14:paraId="668EF8AE" w14:textId="77777777" w:rsidR="00BE17FB" w:rsidRPr="00B7768C" w:rsidRDefault="00BE17FB" w:rsidP="00BE17FB">
      <w:pPr>
        <w:rPr>
          <w:rFonts w:asciiTheme="minorHAnsi" w:eastAsiaTheme="minorHAnsi" w:hAnsiTheme="minorHAnsi"/>
          <w:lang w:val="en-US"/>
        </w:rPr>
      </w:pPr>
      <w:r w:rsidRPr="00B7768C">
        <w:rPr>
          <w:rFonts w:asciiTheme="minorHAnsi" w:eastAsiaTheme="minorHAnsi" w:hAnsiTheme="minorHAnsi"/>
          <w:lang w:val="en-US"/>
        </w:rPr>
        <w:t>{</w:t>
      </w:r>
    </w:p>
    <w:p w14:paraId="4B79BE43" w14:textId="77777777" w:rsidR="00BE17FB" w:rsidRPr="005051DF" w:rsidRDefault="00BE17FB" w:rsidP="00BE17FB">
      <w:pPr>
        <w:rPr>
          <w:rFonts w:asciiTheme="minorHAnsi" w:eastAsiaTheme="minorHAnsi" w:hAnsiTheme="minorHAnsi"/>
          <w:b/>
          <w:color w:val="FF0000"/>
          <w:lang w:val="en-US"/>
        </w:rPr>
      </w:pPr>
      <w:r w:rsidRPr="00B7768C">
        <w:rPr>
          <w:rFonts w:asciiTheme="minorHAnsi" w:eastAsiaTheme="minorHAnsi" w:hAnsiTheme="minorHAnsi"/>
          <w:lang w:val="en-US"/>
        </w:rPr>
        <w:t xml:space="preserve">   "hooks": "./cartridge/scripts/hooks.json"</w:t>
      </w:r>
      <w:r w:rsidRPr="005051DF">
        <w:rPr>
          <w:rFonts w:asciiTheme="minorHAnsi" w:eastAsiaTheme="minorHAnsi" w:hAnsiTheme="minorHAnsi"/>
          <w:b/>
          <w:color w:val="FF0000"/>
          <w:lang w:val="en-US"/>
        </w:rPr>
        <w:t>,</w:t>
      </w:r>
    </w:p>
    <w:p w14:paraId="348646D5" w14:textId="77777777" w:rsidR="00BE17FB" w:rsidRPr="005051DF" w:rsidRDefault="00BE17FB" w:rsidP="00BE17FB">
      <w:pPr>
        <w:rPr>
          <w:rFonts w:asciiTheme="minorHAnsi" w:eastAsiaTheme="minorHAnsi" w:hAnsiTheme="minorHAnsi"/>
          <w:b/>
          <w:color w:val="FF0000"/>
          <w:lang w:val="en-US"/>
        </w:rPr>
      </w:pPr>
      <w:r w:rsidRPr="005051DF">
        <w:rPr>
          <w:rFonts w:asciiTheme="minorHAnsi" w:eastAsiaTheme="minorHAnsi" w:hAnsiTheme="minorHAnsi"/>
          <w:b/>
          <w:color w:val="FF0000"/>
          <w:lang w:val="en-US"/>
        </w:rPr>
        <w:t xml:space="preserve">   "paidyCartridge": "int_paidy"</w:t>
      </w:r>
    </w:p>
    <w:p w14:paraId="1301A7DE" w14:textId="77777777" w:rsidR="00BE17FB" w:rsidRDefault="00BE17FB" w:rsidP="00BE17FB">
      <w:pPr>
        <w:rPr>
          <w:rFonts w:asciiTheme="minorHAnsi" w:eastAsiaTheme="minorHAnsi" w:hAnsiTheme="minorHAnsi"/>
          <w:lang w:val="en-US"/>
        </w:rPr>
      </w:pPr>
      <w:r w:rsidRPr="00B7768C">
        <w:rPr>
          <w:rFonts w:asciiTheme="minorHAnsi" w:eastAsiaTheme="minorHAnsi" w:hAnsiTheme="minorHAnsi"/>
          <w:lang w:val="en-US"/>
        </w:rPr>
        <w:t>}</w:t>
      </w:r>
    </w:p>
    <w:p w14:paraId="1A408413" w14:textId="77777777" w:rsidR="00BE17FB" w:rsidRPr="0073249E" w:rsidRDefault="00BE17FB" w:rsidP="00BE17FB">
      <w:pPr>
        <w:rPr>
          <w:rFonts w:asciiTheme="minorHAnsi" w:eastAsiaTheme="minorHAnsi" w:hAnsiTheme="minorHAnsi"/>
          <w:lang w:val="en-US"/>
        </w:rPr>
      </w:pPr>
      <w:r w:rsidRPr="0073249E">
        <w:rPr>
          <w:rFonts w:asciiTheme="minorHAnsi" w:eastAsiaTheme="minorHAnsi" w:hAnsiTheme="minorHAnsi"/>
          <w:lang w:val="en-US"/>
        </w:rPr>
        <w:t>...........................</w:t>
      </w:r>
    </w:p>
    <w:p w14:paraId="50125231" w14:textId="77777777" w:rsidR="00B7768C" w:rsidRDefault="00B7768C" w:rsidP="00FD609E">
      <w:pPr>
        <w:rPr>
          <w:rFonts w:asciiTheme="minorHAnsi" w:eastAsiaTheme="minorHAnsi" w:hAnsiTheme="minorHAnsi"/>
        </w:rPr>
      </w:pPr>
    </w:p>
    <w:p w14:paraId="568BB0F7" w14:textId="4AC1A001" w:rsidR="00943956" w:rsidRDefault="00943956" w:rsidP="00943956">
      <w:pPr>
        <w:pStyle w:val="3"/>
        <w:rPr>
          <w:rFonts w:asciiTheme="minorHAnsi" w:eastAsiaTheme="minorHAnsi" w:hAnsiTheme="minorHAnsi" w:cs="Arial Unicode MS"/>
          <w:color w:val="000000"/>
        </w:rPr>
      </w:pPr>
      <w:bookmarkStart w:id="96" w:name="_Toc88741579"/>
      <w:r w:rsidRPr="0073249E">
        <w:rPr>
          <w:rFonts w:asciiTheme="minorHAnsi" w:eastAsiaTheme="minorHAnsi" w:hAnsiTheme="minorHAnsi" w:cs="Arial Unicode MS"/>
          <w:color w:val="000000"/>
        </w:rPr>
        <w:t>3-</w:t>
      </w:r>
      <w:r w:rsidR="005A4508">
        <w:rPr>
          <w:rFonts w:asciiTheme="minorHAnsi" w:eastAsiaTheme="minorHAnsi" w:hAnsiTheme="minorHAnsi" w:cs="Arial Unicode MS" w:hint="eastAsia"/>
          <w:color w:val="000000"/>
        </w:rPr>
        <w:t>4</w:t>
      </w:r>
      <w:r>
        <w:rPr>
          <w:rFonts w:asciiTheme="minorHAnsi" w:eastAsiaTheme="minorHAnsi" w:hAnsiTheme="minorHAnsi" w:cs="Arial Unicode MS" w:hint="eastAsia"/>
          <w:color w:val="000000"/>
        </w:rPr>
        <w:t>-</w:t>
      </w:r>
      <w:r w:rsidR="0040371D">
        <w:rPr>
          <w:rFonts w:asciiTheme="minorHAnsi" w:eastAsiaTheme="minorHAnsi" w:hAnsiTheme="minorHAnsi" w:cs="Arial Unicode MS" w:hint="eastAsia"/>
          <w:color w:val="000000"/>
        </w:rPr>
        <w:t>5</w:t>
      </w:r>
      <w:r w:rsidRPr="0073249E">
        <w:rPr>
          <w:rFonts w:asciiTheme="minorHAnsi" w:eastAsiaTheme="minorHAnsi" w:hAnsiTheme="minorHAnsi" w:cs="Arial Unicode MS"/>
          <w:color w:val="000000"/>
        </w:rPr>
        <w:t xml:space="preserve">. </w:t>
      </w:r>
      <w:r>
        <w:rPr>
          <w:rFonts w:asciiTheme="minorHAnsi" w:eastAsiaTheme="minorHAnsi" w:hAnsiTheme="minorHAnsi" w:cs="Arial Unicode MS" w:hint="eastAsia"/>
          <w:color w:val="000000"/>
        </w:rPr>
        <w:t>int_paidy_controllersカートリッジのpackage.json</w:t>
      </w:r>
      <w:r w:rsidRPr="0073249E">
        <w:rPr>
          <w:rFonts w:asciiTheme="minorHAnsi" w:eastAsiaTheme="minorHAnsi" w:hAnsiTheme="minorHAnsi" w:cs="Arial Unicode MS"/>
          <w:color w:val="000000"/>
        </w:rPr>
        <w:t>の修正について</w:t>
      </w:r>
      <w:bookmarkEnd w:id="96"/>
    </w:p>
    <w:p w14:paraId="40C38B61" w14:textId="77777777" w:rsidR="0040371D" w:rsidRPr="005051DF" w:rsidRDefault="00BE17FB" w:rsidP="005051DF">
      <w:r>
        <w:rPr>
          <w:rFonts w:asciiTheme="minorHAnsi" w:eastAsiaTheme="minorHAnsi" w:hAnsiTheme="minorHAnsi" w:cs="Arial Unicode MS" w:hint="eastAsia"/>
        </w:rPr>
        <w:t>“</w:t>
      </w:r>
      <w:r w:rsidR="0040371D" w:rsidRPr="0040371D">
        <w:rPr>
          <w:rFonts w:asciiTheme="minorHAnsi" w:eastAsiaTheme="minorHAnsi" w:hAnsiTheme="minorHAnsi" w:cs="Arial Unicode MS"/>
        </w:rPr>
        <w:t>controllers</w:t>
      </w:r>
      <w:r>
        <w:rPr>
          <w:rFonts w:asciiTheme="minorHAnsi" w:eastAsiaTheme="minorHAnsi" w:hAnsiTheme="minorHAnsi" w:cs="Arial Unicode MS" w:hint="eastAsia"/>
        </w:rPr>
        <w:t>”</w:t>
      </w:r>
      <w:r w:rsidR="0040371D">
        <w:rPr>
          <w:rFonts w:asciiTheme="minorHAnsi" w:eastAsiaTheme="minorHAnsi" w:hAnsiTheme="minorHAnsi" w:cs="Arial Unicode MS" w:hint="eastAsia"/>
        </w:rPr>
        <w:t>で指定されるカートリッジ名を、加盟店様側のJSコントローラカートリッジの名前に変更します。</w:t>
      </w:r>
    </w:p>
    <w:p w14:paraId="7781A6CA" w14:textId="77777777" w:rsidR="00943956" w:rsidRPr="0073249E" w:rsidRDefault="00943956" w:rsidP="00943956">
      <w:pPr>
        <w:rPr>
          <w:rFonts w:asciiTheme="minorHAnsi" w:eastAsiaTheme="minorHAnsi" w:hAnsiTheme="minorHAnsi"/>
          <w:lang w:val="en-US"/>
        </w:rPr>
      </w:pPr>
      <w:r w:rsidRPr="0073249E">
        <w:rPr>
          <w:rFonts w:asciiTheme="minorHAnsi" w:eastAsiaTheme="minorHAnsi" w:hAnsiTheme="minorHAnsi"/>
          <w:lang w:val="en-US"/>
        </w:rPr>
        <w:t>...........................</w:t>
      </w:r>
    </w:p>
    <w:p w14:paraId="748926B4" w14:textId="77777777" w:rsidR="0040371D" w:rsidRPr="0040371D" w:rsidRDefault="0040371D" w:rsidP="0040371D">
      <w:pPr>
        <w:rPr>
          <w:rFonts w:asciiTheme="minorHAnsi" w:eastAsiaTheme="minorHAnsi" w:hAnsiTheme="minorHAnsi"/>
          <w:lang w:val="en-US"/>
        </w:rPr>
      </w:pPr>
      <w:r w:rsidRPr="0040371D">
        <w:rPr>
          <w:rFonts w:asciiTheme="minorHAnsi" w:eastAsiaTheme="minorHAnsi" w:hAnsiTheme="minorHAnsi"/>
          <w:lang w:val="en-US"/>
        </w:rPr>
        <w:t>{</w:t>
      </w:r>
    </w:p>
    <w:p w14:paraId="3D43480F" w14:textId="77777777" w:rsidR="0040371D" w:rsidRPr="0040371D" w:rsidRDefault="0040371D" w:rsidP="0040371D">
      <w:pPr>
        <w:rPr>
          <w:rFonts w:asciiTheme="minorHAnsi" w:eastAsiaTheme="minorHAnsi" w:hAnsiTheme="minorHAnsi"/>
          <w:lang w:val="en-US"/>
        </w:rPr>
      </w:pPr>
      <w:r w:rsidRPr="0040371D">
        <w:rPr>
          <w:rFonts w:asciiTheme="minorHAnsi" w:eastAsiaTheme="minorHAnsi" w:hAnsiTheme="minorHAnsi"/>
          <w:lang w:val="en-US"/>
        </w:rPr>
        <w:t xml:space="preserve">    "paidyCartridge": "int_paidy",</w:t>
      </w:r>
    </w:p>
    <w:p w14:paraId="2181C337" w14:textId="77777777" w:rsidR="0040371D" w:rsidRPr="0040371D" w:rsidRDefault="0040371D" w:rsidP="0040371D">
      <w:pPr>
        <w:rPr>
          <w:rFonts w:asciiTheme="minorHAnsi" w:eastAsiaTheme="minorHAnsi" w:hAnsiTheme="minorHAnsi"/>
          <w:lang w:val="en-US"/>
        </w:rPr>
      </w:pPr>
      <w:r w:rsidRPr="0040371D">
        <w:rPr>
          <w:rFonts w:asciiTheme="minorHAnsi" w:eastAsiaTheme="minorHAnsi" w:hAnsiTheme="minorHAnsi"/>
          <w:lang w:val="en-US"/>
        </w:rPr>
        <w:t xml:space="preserve">    "hooks": "./cartridge/scripts/hooks.json",</w:t>
      </w:r>
    </w:p>
    <w:p w14:paraId="286BDF94" w14:textId="77777777" w:rsidR="0040371D" w:rsidRPr="005051DF" w:rsidRDefault="0040371D" w:rsidP="0040371D">
      <w:pPr>
        <w:rPr>
          <w:rFonts w:asciiTheme="minorHAnsi" w:eastAsiaTheme="minorHAnsi" w:hAnsiTheme="minorHAnsi"/>
          <w:b/>
          <w:color w:val="FF0000"/>
          <w:lang w:val="en-US"/>
        </w:rPr>
      </w:pPr>
      <w:r w:rsidRPr="005051DF">
        <w:rPr>
          <w:rFonts w:asciiTheme="minorHAnsi" w:eastAsiaTheme="minorHAnsi" w:hAnsiTheme="minorHAnsi"/>
          <w:b/>
          <w:color w:val="FF0000"/>
          <w:lang w:val="en-US"/>
        </w:rPr>
        <w:lastRenderedPageBreak/>
        <w:t xml:space="preserve">    "controllers": "paidy_storefront_controllers"</w:t>
      </w:r>
    </w:p>
    <w:p w14:paraId="566AF0D2" w14:textId="77777777" w:rsidR="00943956" w:rsidRPr="0073249E" w:rsidRDefault="0040371D" w:rsidP="0040371D">
      <w:pPr>
        <w:rPr>
          <w:rFonts w:asciiTheme="minorHAnsi" w:eastAsiaTheme="minorHAnsi" w:hAnsiTheme="minorHAnsi"/>
          <w:lang w:val="en-US"/>
        </w:rPr>
      </w:pPr>
      <w:r w:rsidRPr="0040371D">
        <w:rPr>
          <w:rFonts w:asciiTheme="minorHAnsi" w:eastAsiaTheme="minorHAnsi" w:hAnsiTheme="minorHAnsi"/>
          <w:lang w:val="en-US"/>
        </w:rPr>
        <w:t>}</w:t>
      </w:r>
      <w:r w:rsidR="00943956" w:rsidRPr="0073249E">
        <w:rPr>
          <w:rFonts w:asciiTheme="minorHAnsi" w:eastAsiaTheme="minorHAnsi" w:hAnsiTheme="minorHAnsi"/>
          <w:lang w:val="en-US"/>
        </w:rPr>
        <w:t>...........................</w:t>
      </w:r>
    </w:p>
    <w:p w14:paraId="5A25747A" w14:textId="77777777" w:rsidR="00943956" w:rsidRPr="005051DF" w:rsidRDefault="00943956" w:rsidP="00FD609E">
      <w:pPr>
        <w:rPr>
          <w:rFonts w:asciiTheme="minorHAnsi" w:eastAsiaTheme="minorHAnsi" w:hAnsiTheme="minorHAnsi"/>
          <w:lang w:val="en-US"/>
        </w:rPr>
      </w:pPr>
    </w:p>
    <w:p w14:paraId="62AEB210" w14:textId="639DA96C" w:rsidR="004C365A" w:rsidRPr="0073249E" w:rsidRDefault="005129E0">
      <w:pPr>
        <w:pStyle w:val="2"/>
        <w:rPr>
          <w:rFonts w:asciiTheme="minorHAnsi" w:eastAsiaTheme="minorHAnsi" w:hAnsiTheme="minorHAnsi"/>
        </w:rPr>
      </w:pPr>
      <w:bookmarkStart w:id="97" w:name="_rnp9w5hady8a" w:colFirst="0" w:colLast="0"/>
      <w:bookmarkStart w:id="98" w:name="_Toc88741580"/>
      <w:bookmarkEnd w:id="97"/>
      <w:r w:rsidRPr="0073249E">
        <w:rPr>
          <w:rFonts w:asciiTheme="minorHAnsi" w:eastAsiaTheme="minorHAnsi" w:hAnsiTheme="minorHAnsi" w:cs="Arial Unicode MS"/>
        </w:rPr>
        <w:t>3-</w:t>
      </w:r>
      <w:r w:rsidR="005A4508">
        <w:rPr>
          <w:rFonts w:asciiTheme="minorHAnsi" w:eastAsiaTheme="minorHAnsi" w:hAnsiTheme="minorHAnsi" w:cs="Arial Unicode MS" w:hint="eastAsia"/>
        </w:rPr>
        <w:t>5</w:t>
      </w:r>
      <w:r w:rsidR="00CD2517" w:rsidRPr="0073249E">
        <w:rPr>
          <w:rFonts w:asciiTheme="minorHAnsi" w:eastAsiaTheme="minorHAnsi" w:hAnsiTheme="minorHAnsi" w:cs="Arial Unicode MS"/>
        </w:rPr>
        <w:t>. アドバイス</w:t>
      </w:r>
      <w:bookmarkEnd w:id="98"/>
    </w:p>
    <w:p w14:paraId="09B8D95D" w14:textId="77777777" w:rsidR="004C365A" w:rsidRPr="0073249E" w:rsidRDefault="004C365A">
      <w:pPr>
        <w:rPr>
          <w:rFonts w:asciiTheme="minorHAnsi" w:eastAsiaTheme="minorHAnsi" w:hAnsiTheme="minorHAnsi"/>
        </w:rPr>
      </w:pPr>
    </w:p>
    <w:p w14:paraId="1087F65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・定期購入利用の注意点</w:t>
      </w:r>
    </w:p>
    <w:p w14:paraId="5448CCC6" w14:textId="77777777" w:rsidR="004C365A" w:rsidRPr="0073249E" w:rsidDel="004D1A0B" w:rsidRDefault="00CD2517">
      <w:pPr>
        <w:rPr>
          <w:del w:id="99" w:author="Tomonori Nishioka" w:date="2022-11-18T15:59:00Z"/>
          <w:rFonts w:asciiTheme="minorHAnsi" w:eastAsiaTheme="minorHAnsi" w:hAnsiTheme="minorHAnsi"/>
        </w:rPr>
      </w:pPr>
      <w:r w:rsidRPr="0073249E">
        <w:rPr>
          <w:rFonts w:asciiTheme="minorHAnsi" w:eastAsiaTheme="minorHAnsi" w:hAnsiTheme="minorHAnsi" w:cs="Arial Unicode MS"/>
        </w:rPr>
        <w:t xml:space="preserve">　3-2-3. 支払方法の追加 に従って支払方法を設定した場合、標準では"通常決済"と"定期決済"が別々に存在します。</w:t>
      </w:r>
    </w:p>
    <w:p w14:paraId="78BEFD2A" w14:textId="77777777" w:rsidR="004C365A" w:rsidRPr="0073249E" w:rsidRDefault="004C365A">
      <w:pPr>
        <w:rPr>
          <w:rFonts w:asciiTheme="minorHAnsi" w:eastAsiaTheme="minorHAnsi" w:hAnsiTheme="minorHAnsi"/>
          <w:lang w:eastAsia="ja"/>
        </w:rPr>
      </w:pPr>
    </w:p>
    <w:p w14:paraId="4101F92F" w14:textId="61FD618E" w:rsidR="004D1A0B" w:rsidRDefault="00CD2517">
      <w:pPr>
        <w:rPr>
          <w:ins w:id="100" w:author="Tomonori Nishioka" w:date="2022-11-18T15:59:00Z"/>
          <w:rFonts w:asciiTheme="minorHAnsi" w:eastAsiaTheme="minorHAnsi" w:hAnsiTheme="minorHAnsi"/>
        </w:rPr>
      </w:pPr>
      <w:del w:id="101" w:author="Tomonori Nishioka" w:date="2022-11-18T15:59:00Z">
        <w:r w:rsidRPr="0073249E" w:rsidDel="004D1A0B">
          <w:rPr>
            <w:rFonts w:asciiTheme="minorHAnsi" w:eastAsiaTheme="minorHAnsi" w:hAnsiTheme="minorHAnsi"/>
            <w:noProof/>
            <w:lang w:val="en-US"/>
          </w:rPr>
          <w:drawing>
            <wp:inline distT="114300" distB="114300" distL="114300" distR="114300" wp14:anchorId="0D9EB939" wp14:editId="18CDB99F">
              <wp:extent cx="5731200" cy="698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21" name="image43.png"/>
                      <pic:cNvPicPr preferRelativeResize="0"/>
                    </pic:nvPicPr>
                    <pic:blipFill>
                      <a:blip r:embed="rId61"/>
                      <a:srcRect/>
                      <a:stretch>
                        <a:fillRect/>
                      </a:stretch>
                    </pic:blipFill>
                    <pic:spPr>
                      <a:xfrm>
                        <a:off x="0" y="0"/>
                        <a:ext cx="5731200" cy="698500"/>
                      </a:xfrm>
                      <a:prstGeom prst="rect">
                        <a:avLst/>
                      </a:prstGeom>
                      <a:ln/>
                    </pic:spPr>
                  </pic:pic>
                </a:graphicData>
              </a:graphic>
            </wp:inline>
          </w:drawing>
        </w:r>
      </w:del>
    </w:p>
    <w:p w14:paraId="35986FFA" w14:textId="38A57F59" w:rsidR="004D1A0B" w:rsidRPr="0073249E" w:rsidRDefault="004D1A0B">
      <w:pPr>
        <w:rPr>
          <w:rFonts w:asciiTheme="minorHAnsi" w:eastAsiaTheme="minorHAnsi" w:hAnsiTheme="minorHAnsi"/>
        </w:rPr>
      </w:pPr>
      <w:ins w:id="102" w:author="Tomonori Nishioka" w:date="2022-11-18T15:59:00Z">
        <w:r w:rsidRPr="004D1A0B">
          <w:rPr>
            <w:rFonts w:asciiTheme="minorHAnsi" w:eastAsiaTheme="minorHAnsi" w:hAnsiTheme="minorHAnsi"/>
            <w:noProof/>
          </w:rPr>
          <w:drawing>
            <wp:inline distT="0" distB="0" distL="0" distR="0" wp14:anchorId="4013538C" wp14:editId="4078F003">
              <wp:extent cx="4343400" cy="723900"/>
              <wp:effectExtent l="0" t="0" r="0" b="0"/>
              <wp:docPr id="39" name="図 39"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テキスト&#10;&#10;中程度の精度で自動的に生成された説明"/>
                      <pic:cNvPicPr/>
                    </pic:nvPicPr>
                    <pic:blipFill>
                      <a:blip r:embed="rId62"/>
                      <a:stretch>
                        <a:fillRect/>
                      </a:stretch>
                    </pic:blipFill>
                    <pic:spPr>
                      <a:xfrm>
                        <a:off x="0" y="0"/>
                        <a:ext cx="4343400" cy="723900"/>
                      </a:xfrm>
                      <a:prstGeom prst="rect">
                        <a:avLst/>
                      </a:prstGeom>
                    </pic:spPr>
                  </pic:pic>
                </a:graphicData>
              </a:graphic>
            </wp:inline>
          </w:drawing>
        </w:r>
      </w:ins>
    </w:p>
    <w:p w14:paraId="49206A88" w14:textId="77777777" w:rsidR="004C365A" w:rsidRPr="0073249E" w:rsidRDefault="004C365A">
      <w:pPr>
        <w:rPr>
          <w:rFonts w:asciiTheme="minorHAnsi" w:eastAsiaTheme="minorHAnsi" w:hAnsiTheme="minorHAnsi"/>
        </w:rPr>
      </w:pPr>
    </w:p>
    <w:p w14:paraId="67B7A70C" w14:textId="77777777" w:rsidR="004C365A" w:rsidRPr="0073249E" w:rsidRDefault="004C365A">
      <w:pPr>
        <w:rPr>
          <w:rFonts w:asciiTheme="minorHAnsi" w:eastAsiaTheme="minorHAnsi" w:hAnsiTheme="minorHAnsi"/>
        </w:rPr>
      </w:pPr>
    </w:p>
    <w:p w14:paraId="71887C79" w14:textId="77777777" w:rsidR="004C365A" w:rsidRPr="0073249E" w:rsidRDefault="004C365A">
      <w:pPr>
        <w:rPr>
          <w:rFonts w:asciiTheme="minorHAnsi" w:eastAsiaTheme="minorHAnsi" w:hAnsiTheme="minorHAnsi"/>
        </w:rPr>
      </w:pPr>
    </w:p>
    <w:p w14:paraId="3B7FD67C" w14:textId="77777777" w:rsidR="004C365A" w:rsidRPr="0073249E" w:rsidRDefault="004C365A">
      <w:pPr>
        <w:rPr>
          <w:rFonts w:asciiTheme="minorHAnsi" w:eastAsiaTheme="minorHAnsi" w:hAnsiTheme="minorHAnsi"/>
        </w:rPr>
      </w:pPr>
    </w:p>
    <w:p w14:paraId="0710AA59" w14:textId="4742CBE6"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支払方法の選択画面に遷移してきたタイミングで、「定期決済」を行う為の手続きであることが判別可能であれば、css等を利用して支払方法を「</w:t>
      </w:r>
      <w:r w:rsidR="00E076F5">
        <w:rPr>
          <w:rFonts w:asciiTheme="minorHAnsi" w:eastAsiaTheme="minorHAnsi" w:hAnsiTheme="minorHAnsi" w:cs="Arial Unicode MS" w:hint="eastAsia"/>
        </w:rPr>
        <w:t>あと</w:t>
      </w:r>
      <w:r w:rsidRPr="0073249E">
        <w:rPr>
          <w:rFonts w:asciiTheme="minorHAnsi" w:eastAsiaTheme="minorHAnsi" w:hAnsiTheme="minorHAnsi" w:cs="Arial Unicode MS"/>
        </w:rPr>
        <w:t>払い(</w:t>
      </w:r>
      <w:r w:rsidR="00E076F5">
        <w:rPr>
          <w:rFonts w:asciiTheme="minorHAnsi" w:eastAsiaTheme="minorHAnsi" w:hAnsiTheme="minorHAnsi" w:cs="Arial Unicode MS" w:hint="eastAsia"/>
        </w:rPr>
        <w:t>ペイディ</w:t>
      </w:r>
      <w:r w:rsidRPr="0073249E">
        <w:rPr>
          <w:rFonts w:asciiTheme="minorHAnsi" w:eastAsiaTheme="minorHAnsi" w:hAnsiTheme="minorHAnsi" w:cs="Arial Unicode MS"/>
        </w:rPr>
        <w:t>)」のみの表示に制御することができます。</w:t>
      </w:r>
    </w:p>
    <w:p w14:paraId="38D6B9B6" w14:textId="77777777" w:rsidR="004C365A" w:rsidRPr="0073249E" w:rsidRDefault="004C365A">
      <w:pPr>
        <w:rPr>
          <w:rFonts w:asciiTheme="minorHAnsi" w:eastAsiaTheme="minorHAnsi" w:hAnsiTheme="minorHAnsi"/>
        </w:rPr>
      </w:pPr>
    </w:p>
    <w:p w14:paraId="42252E5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・トークンについての注意事項</w:t>
      </w:r>
    </w:p>
    <w:p w14:paraId="34B2E93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マーチャントツール &gt;  顧客 &gt;  顧客の管理 &gt; [顧客ナンバー] - 全般</w:t>
      </w:r>
    </w:p>
    <w:p w14:paraId="47513D5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トークンについては顧客情報で確認することが出来ます。</w:t>
      </w:r>
    </w:p>
    <w:p w14:paraId="22F860BB"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516828C4" wp14:editId="07777777">
            <wp:extent cx="3486150" cy="180975"/>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3486150" cy="180975"/>
                    </a:xfrm>
                    <a:prstGeom prst="rect">
                      <a:avLst/>
                    </a:prstGeom>
                    <a:ln/>
                  </pic:spPr>
                </pic:pic>
              </a:graphicData>
            </a:graphic>
          </wp:inline>
        </w:drawing>
      </w:r>
    </w:p>
    <w:p w14:paraId="698536F5" w14:textId="77777777" w:rsidR="004C365A" w:rsidRPr="0073249E" w:rsidRDefault="004C365A">
      <w:pPr>
        <w:rPr>
          <w:rFonts w:asciiTheme="minorHAnsi" w:eastAsiaTheme="minorHAnsi" w:hAnsiTheme="minorHAnsi"/>
        </w:rPr>
      </w:pPr>
    </w:p>
    <w:p w14:paraId="2994DFA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何らかの理由によりトークンを再発行したい場合は、paidyTokenの値を空で入力し更新を行い、</w:t>
      </w:r>
    </w:p>
    <w:p w14:paraId="25A39CEE"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コンシューマーに再度定期購入を頂くことで可能となります。</w:t>
      </w:r>
    </w:p>
    <w:p w14:paraId="7BC1BAF2" w14:textId="77777777" w:rsidR="004C365A" w:rsidRPr="0073249E" w:rsidRDefault="004C365A">
      <w:pPr>
        <w:rPr>
          <w:rFonts w:asciiTheme="minorHAnsi" w:eastAsiaTheme="minorHAnsi" w:hAnsiTheme="minorHAnsi"/>
        </w:rPr>
      </w:pPr>
    </w:p>
    <w:p w14:paraId="3FD5310C" w14:textId="626BD2F7" w:rsidR="00B34C19" w:rsidRDefault="00FD3636">
      <w:pPr>
        <w:rPr>
          <w:rFonts w:asciiTheme="minorHAnsi" w:eastAsiaTheme="minorHAnsi" w:hAnsiTheme="minorHAnsi"/>
        </w:rPr>
      </w:pPr>
      <w:r w:rsidRPr="0073249E">
        <w:rPr>
          <w:rFonts w:asciiTheme="minorHAnsi" w:eastAsiaTheme="minorHAnsi" w:hAnsiTheme="minorHAnsi" w:hint="eastAsia"/>
        </w:rPr>
        <w:t>・</w:t>
      </w:r>
      <w:r w:rsidR="00FC55E4" w:rsidRPr="0073249E">
        <w:rPr>
          <w:rFonts w:asciiTheme="minorHAnsi" w:eastAsiaTheme="minorHAnsi" w:hAnsiTheme="minorHAnsi" w:hint="eastAsia"/>
        </w:rPr>
        <w:t>定期購入時の注文完了メールについて</w:t>
      </w:r>
      <w:r w:rsidR="00FC55E4" w:rsidRPr="0073249E">
        <w:rPr>
          <w:rFonts w:asciiTheme="minorHAnsi" w:eastAsiaTheme="minorHAnsi" w:hAnsiTheme="minorHAnsi"/>
        </w:rPr>
        <w:br/>
      </w:r>
      <w:r w:rsidR="00FC55E4" w:rsidRPr="0073249E">
        <w:rPr>
          <w:rFonts w:asciiTheme="minorHAnsi" w:eastAsiaTheme="minorHAnsi" w:hAnsiTheme="minorHAnsi" w:hint="eastAsia"/>
        </w:rPr>
        <w:t>int_paidyカートリッジでは、</w:t>
      </w:r>
      <w:r w:rsidR="005141DA" w:rsidRPr="0073249E">
        <w:rPr>
          <w:rFonts w:asciiTheme="minorHAnsi" w:eastAsiaTheme="minorHAnsi" w:hAnsiTheme="minorHAnsi" w:hint="eastAsia"/>
        </w:rPr>
        <w:t>注文完了メールは定期購入であっても、通常の注文完了メールを送信する仕組みとなって</w:t>
      </w:r>
      <w:r w:rsidR="000C471D" w:rsidRPr="0073249E">
        <w:rPr>
          <w:rFonts w:asciiTheme="minorHAnsi" w:eastAsiaTheme="minorHAnsi" w:hAnsiTheme="minorHAnsi" w:hint="eastAsia"/>
        </w:rPr>
        <w:t>おります。カスタマイズによって</w:t>
      </w:r>
      <w:r w:rsidR="005141DA" w:rsidRPr="0073249E">
        <w:rPr>
          <w:rFonts w:asciiTheme="minorHAnsi" w:eastAsiaTheme="minorHAnsi" w:hAnsiTheme="minorHAnsi" w:hint="eastAsia"/>
        </w:rPr>
        <w:t>送信されるメールを変更したい場合は、int_paidyカートリッジの変更を行うことで対応が可能です。</w:t>
      </w:r>
    </w:p>
    <w:p w14:paraId="5D8936EE" w14:textId="77777777" w:rsidR="00B34C19" w:rsidRDefault="00B34C19">
      <w:pPr>
        <w:rPr>
          <w:rFonts w:asciiTheme="minorHAnsi" w:eastAsiaTheme="minorHAnsi" w:hAnsiTheme="minorHAnsi"/>
        </w:rPr>
      </w:pPr>
    </w:p>
    <w:p w14:paraId="3E069956"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hint="eastAsia"/>
        </w:rPr>
        <w:t>・定期購入の決済否決時のエラーメッセージについて</w:t>
      </w:r>
    </w:p>
    <w:p w14:paraId="1E3544BF"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hint="eastAsia"/>
        </w:rPr>
        <w:t>定期購入の決済否決時のメッセージは、以下の文言をご参考ください。</w:t>
      </w:r>
    </w:p>
    <w:p w14:paraId="7C9B1851"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rPr>
        <w:t>------------------------------------------------------</w:t>
      </w:r>
    </w:p>
    <w:p w14:paraId="6500DFD2"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hint="eastAsia"/>
        </w:rPr>
        <w:t>今回の決済は承認されませんでした</w:t>
      </w:r>
    </w:p>
    <w:p w14:paraId="6D9779FE"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hint="eastAsia"/>
        </w:rPr>
        <w:t>申し訳ございませんが、オンラインショップが提供する他の支払方法をご利用ください。</w:t>
      </w:r>
    </w:p>
    <w:p w14:paraId="672FE508"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hint="eastAsia"/>
        </w:rPr>
        <w:t>なお、審査結果の詳細につきましては開示できませんのであらかじめご了承ください。</w:t>
      </w:r>
    </w:p>
    <w:p w14:paraId="33724324" w14:textId="77777777" w:rsidR="00B34C19" w:rsidRPr="00B34C19" w:rsidRDefault="00B34C19" w:rsidP="00B34C19">
      <w:pPr>
        <w:rPr>
          <w:rFonts w:asciiTheme="minorHAnsi" w:eastAsiaTheme="minorHAnsi" w:hAnsiTheme="minorHAnsi"/>
        </w:rPr>
      </w:pPr>
      <w:r w:rsidRPr="00B34C19">
        <w:rPr>
          <w:rFonts w:asciiTheme="minorHAnsi" w:eastAsiaTheme="minorHAnsi" w:hAnsiTheme="minorHAnsi" w:hint="eastAsia"/>
        </w:rPr>
        <w:t>Paidyに関するお問い合わせ</w:t>
      </w:r>
    </w:p>
    <w:p w14:paraId="2CC0F28A" w14:textId="740D2332" w:rsidR="00B34C19" w:rsidRDefault="00B34C19" w:rsidP="00B34C19">
      <w:pPr>
        <w:rPr>
          <w:rFonts w:asciiTheme="minorHAnsi" w:eastAsiaTheme="minorHAnsi" w:hAnsiTheme="minorHAnsi"/>
        </w:rPr>
      </w:pPr>
      <w:r w:rsidRPr="00B34C19">
        <w:rPr>
          <w:rFonts w:asciiTheme="minorHAnsi" w:eastAsiaTheme="minorHAnsi" w:hAnsiTheme="minorHAnsi"/>
        </w:rPr>
        <w:t>0120-971-918</w:t>
      </w:r>
    </w:p>
    <w:p w14:paraId="370C3418" w14:textId="7C1136C4" w:rsidR="00B34C19" w:rsidRDefault="00B34C19" w:rsidP="00B34C19">
      <w:pPr>
        <w:rPr>
          <w:rFonts w:asciiTheme="minorHAnsi" w:eastAsiaTheme="minorHAnsi" w:hAnsiTheme="minorHAnsi"/>
        </w:rPr>
      </w:pPr>
      <w:r w:rsidRPr="00B34C19">
        <w:rPr>
          <w:rFonts w:asciiTheme="minorHAnsi" w:eastAsiaTheme="minorHAnsi" w:hAnsiTheme="minorHAnsi"/>
        </w:rPr>
        <w:t>------------------------------------------------------</w:t>
      </w:r>
    </w:p>
    <w:p w14:paraId="59629E5F" w14:textId="70C766D5" w:rsidR="009F1984" w:rsidRPr="0073249E" w:rsidRDefault="009F1984">
      <w:pPr>
        <w:rPr>
          <w:rFonts w:asciiTheme="minorHAnsi" w:eastAsiaTheme="minorHAnsi" w:hAnsiTheme="minorHAnsi" w:cs="Arial Unicode MS"/>
          <w:sz w:val="40"/>
          <w:szCs w:val="40"/>
        </w:rPr>
      </w:pPr>
      <w:r w:rsidRPr="0073249E">
        <w:rPr>
          <w:rFonts w:asciiTheme="minorHAnsi" w:eastAsiaTheme="minorHAnsi" w:hAnsiTheme="minorHAnsi" w:cs="Arial Unicode MS" w:hint="eastAsia"/>
        </w:rPr>
        <w:br w:type="page"/>
      </w:r>
    </w:p>
    <w:p w14:paraId="68964523" w14:textId="77777777" w:rsidR="001F155A" w:rsidRPr="0073249E" w:rsidRDefault="001F155A">
      <w:pPr>
        <w:pStyle w:val="1"/>
        <w:rPr>
          <w:rFonts w:asciiTheme="minorHAnsi" w:eastAsiaTheme="minorHAnsi" w:hAnsiTheme="minorHAnsi" w:cs="Arial Unicode MS"/>
        </w:rPr>
      </w:pPr>
      <w:bookmarkStart w:id="103" w:name="_Toc88741581"/>
      <w:r w:rsidRPr="0073249E">
        <w:rPr>
          <w:rFonts w:asciiTheme="minorHAnsi" w:eastAsiaTheme="minorHAnsi" w:hAnsiTheme="minorHAnsi" w:cs="Arial Unicode MS" w:hint="eastAsia"/>
        </w:rPr>
        <w:lastRenderedPageBreak/>
        <w:t>4</w:t>
      </w:r>
      <w:r w:rsidRPr="0073249E">
        <w:rPr>
          <w:rFonts w:asciiTheme="minorHAnsi" w:eastAsiaTheme="minorHAnsi" w:hAnsiTheme="minorHAnsi" w:cs="Arial Unicode MS"/>
        </w:rPr>
        <w:t>.</w:t>
      </w:r>
      <w:r w:rsidR="004410C7" w:rsidRPr="0073249E">
        <w:rPr>
          <w:rFonts w:asciiTheme="minorHAnsi" w:eastAsiaTheme="minorHAnsi" w:hAnsiTheme="minorHAnsi" w:cs="Arial Unicode MS" w:hint="eastAsia"/>
        </w:rPr>
        <w:t>加盟店様でのカートリッジ導入</w:t>
      </w:r>
      <w:r w:rsidRPr="0073249E">
        <w:rPr>
          <w:rFonts w:asciiTheme="minorHAnsi" w:eastAsiaTheme="minorHAnsi" w:hAnsiTheme="minorHAnsi" w:cs="Arial Unicode MS" w:hint="eastAsia"/>
        </w:rPr>
        <w:t>テスト</w:t>
      </w:r>
      <w:bookmarkEnd w:id="103"/>
    </w:p>
    <w:p w14:paraId="769EFE44" w14:textId="77777777" w:rsidR="00250241" w:rsidRPr="0073249E" w:rsidRDefault="00250241" w:rsidP="00250241">
      <w:pPr>
        <w:pStyle w:val="2"/>
        <w:rPr>
          <w:rFonts w:asciiTheme="minorHAnsi" w:eastAsiaTheme="minorHAnsi" w:hAnsiTheme="minorHAnsi" w:cs="ＭＳ ゴシック"/>
        </w:rPr>
      </w:pPr>
      <w:bookmarkStart w:id="104" w:name="_4-1.テスト準備_1"/>
      <w:bookmarkStart w:id="105" w:name="_Toc88741582"/>
      <w:bookmarkEnd w:id="104"/>
      <w:r w:rsidRPr="0073249E">
        <w:rPr>
          <w:rFonts w:asciiTheme="minorHAnsi" w:eastAsiaTheme="minorHAnsi" w:hAnsiTheme="minorHAnsi" w:cs="Arial Unicode MS"/>
        </w:rPr>
        <w:t>4-</w:t>
      </w:r>
      <w:r w:rsidRPr="0073249E">
        <w:rPr>
          <w:rFonts w:asciiTheme="minorHAnsi" w:eastAsiaTheme="minorHAnsi" w:hAnsiTheme="minorHAnsi" w:cs="Arial Unicode MS" w:hint="eastAsia"/>
        </w:rPr>
        <w:t>1</w:t>
      </w:r>
      <w:r w:rsidRPr="0073249E">
        <w:rPr>
          <w:rFonts w:asciiTheme="minorHAnsi" w:eastAsiaTheme="minorHAnsi" w:hAnsiTheme="minorHAnsi" w:cs="Arial Unicode MS"/>
        </w:rPr>
        <w:t>.</w:t>
      </w:r>
      <w:r w:rsidRPr="0073249E">
        <w:rPr>
          <w:rFonts w:asciiTheme="minorHAnsi" w:eastAsiaTheme="minorHAnsi" w:hAnsiTheme="minorHAnsi" w:cs="ＭＳ ゴシック" w:hint="eastAsia"/>
        </w:rPr>
        <w:t>テスト</w:t>
      </w:r>
      <w:r w:rsidR="0019574C" w:rsidRPr="0073249E">
        <w:rPr>
          <w:rFonts w:asciiTheme="minorHAnsi" w:eastAsiaTheme="minorHAnsi" w:hAnsiTheme="minorHAnsi" w:cs="ＭＳ ゴシック" w:hint="eastAsia"/>
        </w:rPr>
        <w:t>を開始する前に</w:t>
      </w:r>
      <w:bookmarkEnd w:id="105"/>
    </w:p>
    <w:p w14:paraId="23D0291D" w14:textId="77777777" w:rsidR="00250241" w:rsidRPr="0073249E" w:rsidRDefault="006C1771" w:rsidP="00FC00B4">
      <w:pPr>
        <w:pStyle w:val="3"/>
        <w:rPr>
          <w:rFonts w:asciiTheme="minorHAnsi" w:eastAsiaTheme="minorHAnsi" w:hAnsiTheme="minorHAnsi" w:cs="Arial Unicode MS"/>
        </w:rPr>
      </w:pPr>
      <w:bookmarkStart w:id="106" w:name="_Toc88741583"/>
      <w:r w:rsidRPr="0073249E">
        <w:rPr>
          <w:rFonts w:asciiTheme="minorHAnsi" w:eastAsiaTheme="minorHAnsi" w:hAnsiTheme="minorHAnsi" w:cs="Arial Unicode MS"/>
          <w:color w:val="000000"/>
        </w:rPr>
        <w:t>4-1-1.</w:t>
      </w:r>
      <w:r w:rsidR="00250241" w:rsidRPr="0073249E">
        <w:rPr>
          <w:rFonts w:asciiTheme="minorHAnsi" w:eastAsiaTheme="minorHAnsi" w:hAnsiTheme="minorHAnsi" w:cs="Arial Unicode MS"/>
          <w:color w:val="000000"/>
        </w:rPr>
        <w:t>Paidy</w:t>
      </w:r>
      <w:r w:rsidR="00304033" w:rsidRPr="0073249E">
        <w:rPr>
          <w:rFonts w:asciiTheme="minorHAnsi" w:eastAsiaTheme="minorHAnsi" w:hAnsiTheme="minorHAnsi" w:cs="Arial Unicode MS" w:hint="eastAsia"/>
          <w:color w:val="000000"/>
        </w:rPr>
        <w:t>加盟店管理画面</w:t>
      </w:r>
      <w:bookmarkEnd w:id="106"/>
    </w:p>
    <w:p w14:paraId="2506EF00" w14:textId="77777777" w:rsidR="00250241" w:rsidRPr="0073249E" w:rsidRDefault="006C1771" w:rsidP="00250241">
      <w:pPr>
        <w:rPr>
          <w:rFonts w:asciiTheme="minorHAnsi" w:eastAsiaTheme="minorHAnsi" w:hAnsiTheme="minorHAnsi"/>
        </w:rPr>
      </w:pPr>
      <w:r w:rsidRPr="0073249E">
        <w:rPr>
          <w:rFonts w:asciiTheme="minorHAnsi" w:eastAsiaTheme="minorHAnsi" w:hAnsiTheme="minorHAnsi" w:hint="eastAsia"/>
        </w:rPr>
        <w:t>・</w:t>
      </w:r>
      <w:r w:rsidR="00250241" w:rsidRPr="0073249E">
        <w:rPr>
          <w:rFonts w:asciiTheme="minorHAnsi" w:eastAsiaTheme="minorHAnsi" w:hAnsiTheme="minorHAnsi" w:hint="eastAsia"/>
        </w:rPr>
        <w:t>テスト用APIキーの</w:t>
      </w:r>
      <w:r w:rsidRPr="0073249E">
        <w:rPr>
          <w:rFonts w:asciiTheme="minorHAnsi" w:eastAsiaTheme="minorHAnsi" w:hAnsiTheme="minorHAnsi" w:hint="eastAsia"/>
        </w:rPr>
        <w:t>確認</w:t>
      </w:r>
    </w:p>
    <w:p w14:paraId="782CA64F" w14:textId="77777777" w:rsidR="00416243" w:rsidRPr="0073249E" w:rsidRDefault="006C1771" w:rsidP="00FC00B4">
      <w:pPr>
        <w:rPr>
          <w:rFonts w:asciiTheme="minorHAnsi" w:eastAsiaTheme="minorHAnsi" w:hAnsiTheme="minorHAnsi"/>
        </w:rPr>
      </w:pPr>
      <w:r w:rsidRPr="0073249E">
        <w:rPr>
          <w:rFonts w:asciiTheme="minorHAnsi" w:eastAsiaTheme="minorHAnsi" w:hAnsiTheme="minorHAnsi" w:cs="Arial Unicode MS" w:hint="eastAsia"/>
        </w:rPr>
        <w:t>カスタムサイト環境設定</w:t>
      </w:r>
      <w:r w:rsidR="009F1984" w:rsidRPr="0073249E">
        <w:rPr>
          <w:rFonts w:asciiTheme="minorHAnsi" w:eastAsiaTheme="minorHAnsi" w:hAnsiTheme="minorHAnsi" w:cs="Arial Unicode MS" w:hint="eastAsia"/>
        </w:rPr>
        <w:t>の入力のため、</w:t>
      </w:r>
      <w:r w:rsidR="00CA7254" w:rsidRPr="0073249E">
        <w:rPr>
          <w:rFonts w:asciiTheme="minorHAnsi" w:eastAsiaTheme="minorHAnsi" w:hAnsiTheme="minorHAnsi" w:cs="Arial Unicode MS" w:hint="eastAsia"/>
        </w:rPr>
        <w:t>「</w:t>
      </w:r>
      <w:r w:rsidR="00416243" w:rsidRPr="0073249E">
        <w:rPr>
          <w:rFonts w:asciiTheme="minorHAnsi" w:eastAsiaTheme="minorHAnsi" w:hAnsiTheme="minorHAnsi" w:cs="Arial Unicode MS" w:hint="eastAsia"/>
        </w:rPr>
        <w:t>テスト用APIキー</w:t>
      </w:r>
      <w:r w:rsidR="00CA7254" w:rsidRPr="0073249E">
        <w:rPr>
          <w:rFonts w:asciiTheme="minorHAnsi" w:eastAsiaTheme="minorHAnsi" w:hAnsiTheme="minorHAnsi" w:cs="Arial Unicode MS" w:hint="eastAsia"/>
        </w:rPr>
        <w:t>」のパブリックキー、シークレットキー</w:t>
      </w:r>
      <w:r w:rsidR="00416243" w:rsidRPr="0073249E">
        <w:rPr>
          <w:rFonts w:asciiTheme="minorHAnsi" w:eastAsiaTheme="minorHAnsi" w:hAnsiTheme="minorHAnsi" w:cs="Arial Unicode MS" w:hint="eastAsia"/>
        </w:rPr>
        <w:t>を</w:t>
      </w:r>
      <w:r w:rsidR="009F1984" w:rsidRPr="0073249E">
        <w:rPr>
          <w:rFonts w:asciiTheme="minorHAnsi" w:eastAsiaTheme="minorHAnsi" w:hAnsiTheme="minorHAnsi" w:cs="Arial Unicode MS" w:hint="eastAsia"/>
        </w:rPr>
        <w:t>確認します。</w:t>
      </w:r>
    </w:p>
    <w:p w14:paraId="61C988F9" w14:textId="77777777" w:rsidR="00416243" w:rsidRPr="0073249E" w:rsidRDefault="006C1771" w:rsidP="00416243">
      <w:pPr>
        <w:rPr>
          <w:rFonts w:asciiTheme="minorHAnsi" w:eastAsiaTheme="minorHAnsi" w:hAnsiTheme="minorHAnsi"/>
          <w:lang w:val="en-US"/>
        </w:rPr>
      </w:pPr>
      <w:r w:rsidRPr="0073249E">
        <w:rPr>
          <w:rFonts w:asciiTheme="minorHAnsi" w:eastAsiaTheme="minorHAnsi" w:hAnsiTheme="minorHAnsi"/>
          <w:noProof/>
          <w:lang w:val="en-US"/>
        </w:rPr>
        <w:drawing>
          <wp:inline distT="114300" distB="114300" distL="114300" distR="114300" wp14:anchorId="6C464533" wp14:editId="5ED994C2">
            <wp:extent cx="6655125" cy="23114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6655125" cy="2311400"/>
                    </a:xfrm>
                    <a:prstGeom prst="rect">
                      <a:avLst/>
                    </a:prstGeom>
                    <a:ln/>
                  </pic:spPr>
                </pic:pic>
              </a:graphicData>
            </a:graphic>
          </wp:inline>
        </w:drawing>
      </w:r>
    </w:p>
    <w:p w14:paraId="3B22BB7D" w14:textId="77777777" w:rsidR="009F1984" w:rsidRPr="0073249E" w:rsidRDefault="009F1984">
      <w:pPr>
        <w:rPr>
          <w:rFonts w:asciiTheme="minorHAnsi" w:eastAsiaTheme="minorHAnsi" w:hAnsiTheme="minorHAnsi"/>
          <w:lang w:val="en-US"/>
        </w:rPr>
      </w:pPr>
      <w:r w:rsidRPr="0073249E">
        <w:rPr>
          <w:rFonts w:asciiTheme="minorHAnsi" w:eastAsiaTheme="minorHAnsi" w:hAnsiTheme="minorHAnsi"/>
          <w:lang w:val="en-US"/>
        </w:rPr>
        <w:br w:type="page"/>
      </w:r>
    </w:p>
    <w:p w14:paraId="2A56CDF9" w14:textId="77777777" w:rsidR="003F0AAB" w:rsidRPr="0073249E" w:rsidRDefault="009F1984" w:rsidP="00FC00B4">
      <w:pPr>
        <w:pStyle w:val="3"/>
        <w:rPr>
          <w:rFonts w:asciiTheme="minorHAnsi" w:eastAsiaTheme="minorHAnsi" w:hAnsiTheme="minorHAnsi" w:cs="ＭＳ ゴシック"/>
          <w:lang w:val="en-US"/>
        </w:rPr>
      </w:pPr>
      <w:bookmarkStart w:id="107" w:name="_Toc88741584"/>
      <w:r w:rsidRPr="0073249E">
        <w:rPr>
          <w:rFonts w:asciiTheme="minorHAnsi" w:eastAsiaTheme="minorHAnsi" w:hAnsiTheme="minorHAnsi" w:cs="Arial Unicode MS"/>
          <w:color w:val="000000"/>
          <w:lang w:val="en-US"/>
        </w:rPr>
        <w:lastRenderedPageBreak/>
        <w:t>4-1-2.</w:t>
      </w:r>
      <w:r w:rsidR="003F0AAB" w:rsidRPr="0073249E">
        <w:rPr>
          <w:rFonts w:asciiTheme="minorHAnsi" w:eastAsiaTheme="minorHAnsi" w:hAnsiTheme="minorHAnsi" w:cs="ＭＳ ゴシック"/>
          <w:color w:val="000000"/>
          <w:lang w:val="en-US"/>
        </w:rPr>
        <w:t>Commerce Cloud Business Manager</w:t>
      </w:r>
      <w:bookmarkEnd w:id="107"/>
      <w:r w:rsidR="003F0AAB" w:rsidRPr="0073249E">
        <w:rPr>
          <w:rFonts w:asciiTheme="minorHAnsi" w:eastAsiaTheme="minorHAnsi" w:hAnsiTheme="minorHAnsi" w:cs="ＭＳ ゴシック"/>
          <w:color w:val="000000"/>
          <w:lang w:val="en-US"/>
        </w:rPr>
        <w:t xml:space="preserve"> </w:t>
      </w:r>
    </w:p>
    <w:p w14:paraId="2B0DEA65" w14:textId="77777777" w:rsidR="00250241" w:rsidRPr="0073249E" w:rsidRDefault="00DE4220">
      <w:pPr>
        <w:rPr>
          <w:rFonts w:asciiTheme="minorHAnsi" w:eastAsiaTheme="minorHAnsi" w:hAnsiTheme="minorHAnsi"/>
        </w:rPr>
      </w:pPr>
      <w:r w:rsidRPr="0073249E">
        <w:rPr>
          <w:rFonts w:asciiTheme="minorHAnsi" w:eastAsiaTheme="minorHAnsi" w:hAnsiTheme="minorHAnsi" w:cs="ＭＳ ゴシック" w:hint="eastAsia"/>
        </w:rPr>
        <w:t>・</w:t>
      </w:r>
      <w:r w:rsidR="00250241" w:rsidRPr="0073249E">
        <w:rPr>
          <w:rFonts w:asciiTheme="minorHAnsi" w:eastAsiaTheme="minorHAnsi" w:hAnsiTheme="minorHAnsi" w:hint="eastAsia"/>
        </w:rPr>
        <w:t>APIキーの設定</w:t>
      </w:r>
    </w:p>
    <w:p w14:paraId="30DB5691" w14:textId="77777777" w:rsidR="00DE4220" w:rsidRPr="0073249E" w:rsidRDefault="00E40013" w:rsidP="00FC00B4">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カスタムサイト</w:t>
      </w:r>
      <w:r w:rsidR="00DE4220" w:rsidRPr="0073249E">
        <w:rPr>
          <w:rFonts w:asciiTheme="minorHAnsi" w:eastAsiaTheme="minorHAnsi" w:hAnsiTheme="minorHAnsi" w:cs="Arial Unicode MS" w:hint="eastAsia"/>
        </w:rPr>
        <w:t>環境設定</w:t>
      </w:r>
      <w:r w:rsidR="00780206" w:rsidRPr="0073249E">
        <w:rPr>
          <w:rFonts w:asciiTheme="minorHAnsi" w:eastAsiaTheme="minorHAnsi" w:hAnsiTheme="minorHAnsi" w:cs="Arial Unicode MS" w:hint="eastAsia"/>
        </w:rPr>
        <w:t>にて、</w:t>
      </w:r>
      <w:r w:rsidR="00780206" w:rsidRPr="0073249E">
        <w:rPr>
          <w:rFonts w:asciiTheme="minorHAnsi" w:eastAsiaTheme="minorHAnsi" w:hAnsiTheme="minorHAnsi" w:cs="Arial Unicode MS"/>
        </w:rPr>
        <w:t>paidy_api_key</w:t>
      </w:r>
      <w:r w:rsidR="00780206" w:rsidRPr="0073249E">
        <w:rPr>
          <w:rFonts w:asciiTheme="minorHAnsi" w:eastAsiaTheme="minorHAnsi" w:hAnsiTheme="minorHAnsi" w:cs="Arial Unicode MS" w:hint="eastAsia"/>
        </w:rPr>
        <w:t>と</w:t>
      </w:r>
      <w:r w:rsidR="00780206" w:rsidRPr="0073249E">
        <w:rPr>
          <w:rFonts w:asciiTheme="minorHAnsi" w:eastAsiaTheme="minorHAnsi" w:hAnsiTheme="minorHAnsi" w:cs="Arial Unicode MS"/>
        </w:rPr>
        <w:t>paidy_secret_key</w:t>
      </w:r>
      <w:r w:rsidR="00780206" w:rsidRPr="0073249E">
        <w:rPr>
          <w:rFonts w:asciiTheme="minorHAnsi" w:eastAsiaTheme="minorHAnsi" w:hAnsiTheme="minorHAnsi" w:cs="Arial Unicode MS" w:hint="eastAsia"/>
        </w:rPr>
        <w:t>に、</w:t>
      </w:r>
      <w:r w:rsidR="00484071" w:rsidRPr="0073249E">
        <w:rPr>
          <w:rFonts w:asciiTheme="minorHAnsi" w:eastAsiaTheme="minorHAnsi" w:hAnsiTheme="minorHAnsi" w:cs="Arial Unicode MS" w:hint="eastAsia"/>
        </w:rPr>
        <w:t>4-1-1.Paidy</w:t>
      </w:r>
      <w:r w:rsidR="00792A44" w:rsidRPr="0073249E">
        <w:rPr>
          <w:rFonts w:asciiTheme="minorHAnsi" w:eastAsiaTheme="minorHAnsi" w:hAnsiTheme="minorHAnsi" w:cs="Arial Unicode MS" w:hint="eastAsia"/>
        </w:rPr>
        <w:t>加盟店管理画面</w:t>
      </w:r>
      <w:r w:rsidR="00484071" w:rsidRPr="0073249E">
        <w:rPr>
          <w:rFonts w:asciiTheme="minorHAnsi" w:eastAsiaTheme="minorHAnsi" w:hAnsiTheme="minorHAnsi" w:cs="Arial Unicode MS" w:hint="eastAsia"/>
        </w:rPr>
        <w:t>で確認した、</w:t>
      </w:r>
      <w:r w:rsidR="00DE4220" w:rsidRPr="0073249E">
        <w:rPr>
          <w:rFonts w:asciiTheme="minorHAnsi" w:eastAsiaTheme="minorHAnsi" w:hAnsiTheme="minorHAnsi" w:cs="Arial Unicode MS" w:hint="eastAsia"/>
        </w:rPr>
        <w:t>テスト用APIキー</w:t>
      </w:r>
      <w:r w:rsidR="00484071" w:rsidRPr="0073249E">
        <w:rPr>
          <w:rFonts w:asciiTheme="minorHAnsi" w:eastAsiaTheme="minorHAnsi" w:hAnsiTheme="minorHAnsi" w:cs="Arial Unicode MS" w:hint="eastAsia"/>
        </w:rPr>
        <w:t>を</w:t>
      </w:r>
      <w:r w:rsidR="00780206" w:rsidRPr="0073249E">
        <w:rPr>
          <w:rFonts w:asciiTheme="minorHAnsi" w:eastAsiaTheme="minorHAnsi" w:hAnsiTheme="minorHAnsi" w:cs="Arial Unicode MS" w:hint="eastAsia"/>
        </w:rPr>
        <w:t>入力します。</w:t>
      </w:r>
    </w:p>
    <w:p w14:paraId="17B246DD" w14:textId="77777777" w:rsidR="00484071" w:rsidRPr="0073249E" w:rsidRDefault="4B5B9CD0" w:rsidP="00FC00B4">
      <w:pPr>
        <w:ind w:firstLineChars="100" w:firstLine="220"/>
        <w:rPr>
          <w:rFonts w:asciiTheme="minorHAnsi" w:eastAsiaTheme="minorHAnsi" w:hAnsiTheme="minorHAnsi" w:cs="Arial Unicode MS"/>
        </w:rPr>
      </w:pPr>
      <w:r>
        <w:rPr>
          <w:noProof/>
        </w:rPr>
        <w:drawing>
          <wp:inline distT="0" distB="0" distL="0" distR="0" wp14:anchorId="5C50A6B3" wp14:editId="39FB8310">
            <wp:extent cx="6657340" cy="2439670"/>
            <wp:effectExtent l="0" t="0" r="0" b="0"/>
            <wp:docPr id="1008796148"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
                    <pic:cNvPicPr/>
                  </pic:nvPicPr>
                  <pic:blipFill>
                    <a:blip r:embed="rId64">
                      <a:extLst>
                        <a:ext uri="{28A0092B-C50C-407E-A947-70E740481C1C}">
                          <a14:useLocalDpi xmlns:a14="http://schemas.microsoft.com/office/drawing/2010/main" val="0"/>
                        </a:ext>
                      </a:extLst>
                    </a:blip>
                    <a:stretch>
                      <a:fillRect/>
                    </a:stretch>
                  </pic:blipFill>
                  <pic:spPr>
                    <a:xfrm>
                      <a:off x="0" y="0"/>
                      <a:ext cx="6657340" cy="2439670"/>
                    </a:xfrm>
                    <a:prstGeom prst="rect">
                      <a:avLst/>
                    </a:prstGeom>
                  </pic:spPr>
                </pic:pic>
              </a:graphicData>
            </a:graphic>
          </wp:inline>
        </w:drawing>
      </w:r>
    </w:p>
    <w:p w14:paraId="6BF89DA3" w14:textId="77777777" w:rsidR="00416243" w:rsidRPr="0073249E" w:rsidRDefault="00416243" w:rsidP="00250241">
      <w:pPr>
        <w:rPr>
          <w:rFonts w:asciiTheme="minorHAnsi" w:eastAsiaTheme="minorHAnsi" w:hAnsiTheme="minorHAnsi"/>
        </w:rPr>
      </w:pPr>
    </w:p>
    <w:p w14:paraId="72BF5B95" w14:textId="77777777" w:rsidR="00BB4636" w:rsidRPr="0073249E" w:rsidRDefault="00562368" w:rsidP="00FC00B4">
      <w:pPr>
        <w:pStyle w:val="2"/>
        <w:rPr>
          <w:rFonts w:asciiTheme="minorHAnsi" w:eastAsiaTheme="minorHAnsi" w:hAnsiTheme="minorHAnsi" w:cs="Arial Unicode MS"/>
        </w:rPr>
      </w:pPr>
      <w:bookmarkStart w:id="108" w:name="_4-1.テスト準備"/>
      <w:bookmarkStart w:id="109" w:name="_Toc88741585"/>
      <w:bookmarkEnd w:id="108"/>
      <w:r w:rsidRPr="0073249E">
        <w:rPr>
          <w:rFonts w:asciiTheme="minorHAnsi" w:eastAsiaTheme="minorHAnsi" w:hAnsiTheme="minorHAnsi" w:cs="Arial Unicode MS"/>
        </w:rPr>
        <w:t>4-</w:t>
      </w:r>
      <w:r w:rsidRPr="0073249E">
        <w:rPr>
          <w:rFonts w:asciiTheme="minorHAnsi" w:eastAsiaTheme="minorHAnsi" w:hAnsiTheme="minorHAnsi" w:cs="Arial Unicode MS" w:hint="eastAsia"/>
        </w:rPr>
        <w:t>2</w:t>
      </w:r>
      <w:r w:rsidRPr="0073249E">
        <w:rPr>
          <w:rFonts w:asciiTheme="minorHAnsi" w:eastAsiaTheme="minorHAnsi" w:hAnsiTheme="minorHAnsi" w:cs="Arial Unicode MS"/>
        </w:rPr>
        <w:t>.</w:t>
      </w:r>
      <w:r w:rsidR="0019574C" w:rsidRPr="0073249E">
        <w:rPr>
          <w:rFonts w:asciiTheme="minorHAnsi" w:eastAsiaTheme="minorHAnsi" w:hAnsiTheme="minorHAnsi" w:cs="Arial Unicode MS" w:hint="eastAsia"/>
        </w:rPr>
        <w:t>Paidy</w:t>
      </w:r>
      <w:r w:rsidR="0037540E" w:rsidRPr="0073249E">
        <w:rPr>
          <w:rFonts w:asciiTheme="minorHAnsi" w:eastAsiaTheme="minorHAnsi" w:hAnsiTheme="minorHAnsi" w:cs="Arial Unicode MS" w:hint="eastAsia"/>
        </w:rPr>
        <w:t>Checkoutの</w:t>
      </w:r>
      <w:r w:rsidR="00316545" w:rsidRPr="0073249E">
        <w:rPr>
          <w:rFonts w:asciiTheme="minorHAnsi" w:eastAsiaTheme="minorHAnsi" w:hAnsiTheme="minorHAnsi" w:cs="Arial Unicode MS" w:hint="eastAsia"/>
        </w:rPr>
        <w:t>テスト</w:t>
      </w:r>
      <w:r w:rsidR="0037540E" w:rsidRPr="0073249E">
        <w:rPr>
          <w:rFonts w:asciiTheme="minorHAnsi" w:eastAsiaTheme="minorHAnsi" w:hAnsiTheme="minorHAnsi" w:cs="Arial Unicode MS" w:hint="eastAsia"/>
        </w:rPr>
        <w:t>情報</w:t>
      </w:r>
      <w:bookmarkEnd w:id="109"/>
    </w:p>
    <w:p w14:paraId="03A44DFC" w14:textId="77777777" w:rsidR="0037540E" w:rsidRPr="0073249E" w:rsidRDefault="009B4B49">
      <w:pPr>
        <w:rPr>
          <w:rFonts w:asciiTheme="minorHAnsi" w:eastAsiaTheme="minorHAnsi" w:hAnsiTheme="minorHAnsi"/>
        </w:rPr>
      </w:pPr>
      <w:r w:rsidRPr="0073249E">
        <w:rPr>
          <w:rFonts w:asciiTheme="minorHAnsi" w:eastAsiaTheme="minorHAnsi" w:hAnsiTheme="minorHAnsi" w:hint="eastAsia"/>
        </w:rPr>
        <w:t>・</w:t>
      </w:r>
      <w:r w:rsidR="00A70DC7" w:rsidRPr="0073249E">
        <w:rPr>
          <w:rFonts w:asciiTheme="minorHAnsi" w:eastAsiaTheme="minorHAnsi" w:hAnsiTheme="minorHAnsi" w:hint="eastAsia"/>
        </w:rPr>
        <w:t>mail addressとphone number</w:t>
      </w:r>
    </w:p>
    <w:p w14:paraId="15BBF715" w14:textId="24C1BCB7" w:rsidR="0037540E" w:rsidRPr="0073249E" w:rsidRDefault="433FF1BE">
      <w:pPr>
        <w:rPr>
          <w:rFonts w:asciiTheme="minorHAnsi" w:eastAsiaTheme="minorHAnsi" w:hAnsiTheme="minorHAnsi"/>
        </w:rPr>
      </w:pPr>
      <w:r w:rsidRPr="207E852C">
        <w:rPr>
          <w:rFonts w:asciiTheme="minorHAnsi" w:hAnsiTheme="minorHAnsi"/>
        </w:rPr>
        <w:t>テストケースと利用可能なメールアドレス、電話番号</w:t>
      </w:r>
      <w:del w:id="110" w:author="Kameda Kentaro" w:date="2022-11-07T18:48:00Z">
        <w:r w:rsidR="0037540E" w:rsidRPr="0073249E" w:rsidDel="001F51E6">
          <w:rPr>
            <w:rFonts w:asciiTheme="minorHAnsi" w:eastAsiaTheme="minorHAnsi" w:hAnsiTheme="minorHAnsi"/>
            <w:noProof/>
            <w:lang w:val="en-US"/>
          </w:rPr>
          <w:drawing>
            <wp:anchor distT="0" distB="0" distL="114300" distR="114300" simplePos="0" relativeHeight="251658240" behindDoc="0" locked="0" layoutInCell="1" allowOverlap="1" wp14:anchorId="2D9FD0A9" wp14:editId="3CE2165B">
              <wp:simplePos x="0" y="0"/>
              <wp:positionH relativeFrom="column">
                <wp:posOffset>3175</wp:posOffset>
              </wp:positionH>
              <wp:positionV relativeFrom="paragraph">
                <wp:posOffset>1905</wp:posOffset>
              </wp:positionV>
              <wp:extent cx="1612900" cy="2550580"/>
              <wp:effectExtent l="0" t="0" r="6350" b="2540"/>
              <wp:wrapSquare wrapText="bothSides"/>
              <wp:docPr id="56" name="図 5">
                <a:extLst xmlns:a="http://schemas.openxmlformats.org/drawingml/2006/main">
                  <a:ext uri="{FF2B5EF4-FFF2-40B4-BE49-F238E27FC236}">
                    <a16:creationId xmlns:a16="http://schemas.microsoft.com/office/drawing/2014/main" id="{00000000-0008-0000-0000-000006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00000000-0008-0000-0000-000006000000}"/>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612900" cy="2550580"/>
                      </a:xfrm>
                      <a:prstGeom prst="rect">
                        <a:avLst/>
                      </a:prstGeom>
                    </pic:spPr>
                  </pic:pic>
                </a:graphicData>
              </a:graphic>
              <wp14:sizeRelH relativeFrom="page">
                <wp14:pctWidth>0</wp14:pctWidth>
              </wp14:sizeRelH>
              <wp14:sizeRelV relativeFrom="page">
                <wp14:pctHeight>0</wp14:pctHeight>
              </wp14:sizeRelV>
            </wp:anchor>
          </w:drawing>
        </w:r>
      </w:del>
      <w:ins w:id="111" w:author="Kameda Kentaro" w:date="2022-11-07T18:48:00Z">
        <w:r w:rsidR="001F51E6">
          <w:rPr>
            <w:noProof/>
            <w:lang w:val="ja-JP"/>
          </w:rPr>
          <w:drawing>
            <wp:anchor distT="0" distB="0" distL="114300" distR="114300" simplePos="0" relativeHeight="251658243" behindDoc="0" locked="0" layoutInCell="1" allowOverlap="1" wp14:anchorId="37717B9E" wp14:editId="17A02CA6">
              <wp:simplePos x="0" y="0"/>
              <wp:positionH relativeFrom="column">
                <wp:posOffset>0</wp:posOffset>
              </wp:positionH>
              <wp:positionV relativeFrom="paragraph">
                <wp:posOffset>285115</wp:posOffset>
              </wp:positionV>
              <wp:extent cx="2068830" cy="2343150"/>
              <wp:effectExtent l="19050" t="19050" r="26670" b="19050"/>
              <wp:wrapSquare wrapText="bothSides"/>
              <wp:docPr id="50" name="図 5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ィカル ユーザー インターフェイス, アプリケーション&#10;&#10;自動的に生成された説明"/>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068830" cy="2343150"/>
                      </a:xfrm>
                      <a:prstGeom prst="rect">
                        <a:avLst/>
                      </a:prstGeom>
                      <a:ln w="6350">
                        <a:solidFill>
                          <a:schemeClr val="bg1">
                            <a:lumMod val="75000"/>
                          </a:schemeClr>
                        </a:solidFill>
                      </a:ln>
                    </pic:spPr>
                  </pic:pic>
                </a:graphicData>
              </a:graphic>
              <wp14:sizeRelH relativeFrom="margin">
                <wp14:pctWidth>0</wp14:pctWidth>
              </wp14:sizeRelH>
              <wp14:sizeRelV relativeFrom="margin">
                <wp14:pctHeight>0</wp14:pctHeight>
              </wp14:sizeRelV>
            </wp:anchor>
          </w:drawing>
        </w:r>
      </w:ins>
    </w:p>
    <w:tbl>
      <w:tblPr>
        <w:tblStyle w:val="110"/>
        <w:tblW w:w="0" w:type="auto"/>
        <w:tblLook w:val="04A0" w:firstRow="1" w:lastRow="0" w:firstColumn="1" w:lastColumn="0" w:noHBand="0" w:noVBand="1"/>
      </w:tblPr>
      <w:tblGrid>
        <w:gridCol w:w="3560"/>
        <w:gridCol w:w="3561"/>
        <w:gridCol w:w="3561"/>
      </w:tblGrid>
      <w:tr w:rsidR="004D1A0B" w:rsidRPr="0073249E" w14:paraId="7399ACFE" w14:textId="77777777" w:rsidTr="00195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14:paraId="19B57595" w14:textId="77777777" w:rsidR="0019574C" w:rsidRPr="0073249E" w:rsidRDefault="009B4B49"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r w:rsidRPr="0073249E">
              <w:rPr>
                <w:rFonts w:asciiTheme="minorHAnsi" w:eastAsiaTheme="minorHAnsi" w:hAnsiTheme="minorHAnsi" w:hint="eastAsia"/>
              </w:rPr>
              <w:t>テストケース</w:t>
            </w:r>
          </w:p>
        </w:tc>
        <w:tc>
          <w:tcPr>
            <w:tcW w:w="3561" w:type="dxa"/>
          </w:tcPr>
          <w:p w14:paraId="57AE7465"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mail address</w:t>
            </w:r>
          </w:p>
        </w:tc>
        <w:tc>
          <w:tcPr>
            <w:tcW w:w="3561" w:type="dxa"/>
          </w:tcPr>
          <w:p w14:paraId="44BC7308"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phone number</w:t>
            </w:r>
          </w:p>
        </w:tc>
      </w:tr>
      <w:tr w:rsidR="004D1A0B" w:rsidRPr="0073249E" w14:paraId="38164899" w14:textId="77777777" w:rsidTr="0019574C">
        <w:tc>
          <w:tcPr>
            <w:cnfStyle w:val="001000000000" w:firstRow="0" w:lastRow="0" w:firstColumn="1" w:lastColumn="0" w:oddVBand="0" w:evenVBand="0" w:oddHBand="0" w:evenHBand="0" w:firstRowFirstColumn="0" w:firstRowLastColumn="0" w:lastRowFirstColumn="0" w:lastRowLastColumn="0"/>
            <w:tcW w:w="3560" w:type="dxa"/>
          </w:tcPr>
          <w:p w14:paraId="5FFA4BFB" w14:textId="77777777" w:rsidR="0019574C" w:rsidRPr="0073249E" w:rsidRDefault="00E72A37"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r w:rsidRPr="0073249E">
              <w:rPr>
                <w:rFonts w:asciiTheme="minorHAnsi" w:eastAsiaTheme="minorHAnsi" w:hAnsiTheme="minorHAnsi" w:hint="eastAsia"/>
              </w:rPr>
              <w:t>成功</w:t>
            </w:r>
          </w:p>
        </w:tc>
        <w:tc>
          <w:tcPr>
            <w:tcW w:w="3561" w:type="dxa"/>
          </w:tcPr>
          <w:p w14:paraId="7B8C2CAB"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successful.payment@paidy.com</w:t>
            </w:r>
          </w:p>
        </w:tc>
        <w:tc>
          <w:tcPr>
            <w:tcW w:w="3561" w:type="dxa"/>
            <w:vMerge w:val="restart"/>
          </w:tcPr>
          <w:p w14:paraId="6782BE62"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080</w:t>
            </w:r>
            <w:r w:rsidR="009B4B49" w:rsidRPr="0073249E">
              <w:rPr>
                <w:rFonts w:asciiTheme="minorHAnsi" w:eastAsiaTheme="minorHAnsi" w:hAnsiTheme="minorHAnsi" w:hint="eastAsia"/>
              </w:rPr>
              <w:t>-</w:t>
            </w:r>
            <w:r w:rsidRPr="0073249E">
              <w:rPr>
                <w:rFonts w:asciiTheme="minorHAnsi" w:eastAsiaTheme="minorHAnsi" w:hAnsiTheme="minorHAnsi"/>
              </w:rPr>
              <w:t>0000</w:t>
            </w:r>
            <w:r w:rsidR="009B4B49" w:rsidRPr="0073249E">
              <w:rPr>
                <w:rFonts w:asciiTheme="minorHAnsi" w:eastAsiaTheme="minorHAnsi" w:hAnsiTheme="minorHAnsi" w:hint="eastAsia"/>
              </w:rPr>
              <w:t>-</w:t>
            </w:r>
            <w:r w:rsidRPr="0073249E">
              <w:rPr>
                <w:rFonts w:asciiTheme="minorHAnsi" w:eastAsiaTheme="minorHAnsi" w:hAnsiTheme="minorHAnsi"/>
              </w:rPr>
              <w:t>0001</w:t>
            </w:r>
          </w:p>
        </w:tc>
      </w:tr>
      <w:tr w:rsidR="004D1A0B" w:rsidRPr="0073249E" w14:paraId="4DB5B6AB" w14:textId="77777777" w:rsidTr="0019574C">
        <w:tc>
          <w:tcPr>
            <w:cnfStyle w:val="001000000000" w:firstRow="0" w:lastRow="0" w:firstColumn="1" w:lastColumn="0" w:oddVBand="0" w:evenVBand="0" w:oddHBand="0" w:evenHBand="0" w:firstRowFirstColumn="0" w:firstRowLastColumn="0" w:lastRowFirstColumn="0" w:lastRowLastColumn="0"/>
            <w:tcW w:w="3560" w:type="dxa"/>
          </w:tcPr>
          <w:p w14:paraId="0B23E780" w14:textId="77777777" w:rsidR="0019574C" w:rsidRPr="0073249E" w:rsidRDefault="00E72A37"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r w:rsidRPr="0073249E">
              <w:rPr>
                <w:rFonts w:asciiTheme="minorHAnsi" w:eastAsiaTheme="minorHAnsi" w:hAnsiTheme="minorHAnsi" w:hint="eastAsia"/>
              </w:rPr>
              <w:t>失敗</w:t>
            </w:r>
          </w:p>
        </w:tc>
        <w:tc>
          <w:tcPr>
            <w:tcW w:w="3561" w:type="dxa"/>
          </w:tcPr>
          <w:p w14:paraId="599C3B5C"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rejected.payment@paidy.com</w:t>
            </w:r>
          </w:p>
        </w:tc>
        <w:tc>
          <w:tcPr>
            <w:tcW w:w="3561" w:type="dxa"/>
            <w:vMerge/>
          </w:tcPr>
          <w:p w14:paraId="5C3E0E74"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p>
        </w:tc>
      </w:tr>
    </w:tbl>
    <w:p w14:paraId="66A1FAB9" w14:textId="77777777" w:rsidR="009B4B49" w:rsidRPr="0073249E" w:rsidRDefault="009B4B49" w:rsidP="004410C7">
      <w:pPr>
        <w:rPr>
          <w:rFonts w:asciiTheme="minorHAnsi" w:eastAsiaTheme="minorHAnsi" w:hAnsiTheme="minorHAnsi"/>
        </w:rPr>
      </w:pPr>
    </w:p>
    <w:p w14:paraId="3E26E32E" w14:textId="77777777" w:rsidR="0037540E" w:rsidRPr="0073249E" w:rsidRDefault="0037540E" w:rsidP="0037540E">
      <w:pPr>
        <w:rPr>
          <w:rFonts w:asciiTheme="minorHAnsi" w:eastAsiaTheme="minorHAnsi" w:hAnsiTheme="minorHAnsi"/>
        </w:rPr>
      </w:pPr>
      <w:r w:rsidRPr="0073249E">
        <w:rPr>
          <w:rFonts w:asciiTheme="minorHAnsi" w:eastAsiaTheme="minorHAnsi" w:hAnsiTheme="minorHAnsi" w:hint="eastAsia"/>
        </w:rPr>
        <w:t>※会員情報・配送先情報・請求先情報のmail address、phone numberは上記と異なっても問題ありません。</w:t>
      </w:r>
    </w:p>
    <w:p w14:paraId="76BB753C" w14:textId="77777777" w:rsidR="0037540E" w:rsidRPr="0073249E" w:rsidRDefault="0037540E" w:rsidP="004410C7">
      <w:pPr>
        <w:rPr>
          <w:rFonts w:asciiTheme="minorHAnsi" w:eastAsiaTheme="minorHAnsi" w:hAnsiTheme="minorHAnsi"/>
        </w:rPr>
      </w:pPr>
    </w:p>
    <w:p w14:paraId="513DA1E0" w14:textId="77777777" w:rsidR="0037540E" w:rsidRPr="0073249E" w:rsidRDefault="0037540E" w:rsidP="004410C7">
      <w:pPr>
        <w:rPr>
          <w:rFonts w:asciiTheme="minorHAnsi" w:eastAsiaTheme="minorHAnsi" w:hAnsiTheme="minorHAnsi"/>
        </w:rPr>
      </w:pPr>
    </w:p>
    <w:p w14:paraId="60FB65CF" w14:textId="77777777" w:rsidR="0037540E" w:rsidRPr="0073249E" w:rsidRDefault="0037540E" w:rsidP="004410C7">
      <w:pPr>
        <w:rPr>
          <w:rFonts w:asciiTheme="minorHAnsi" w:eastAsiaTheme="minorHAnsi" w:hAnsiTheme="minorHAnsi"/>
        </w:rPr>
      </w:pPr>
      <w:r w:rsidRPr="0073249E">
        <w:rPr>
          <w:rFonts w:asciiTheme="minorHAnsi" w:eastAsiaTheme="minorHAnsi" w:hAnsiTheme="minorHAnsi"/>
        </w:rPr>
        <w:br w:type="page"/>
      </w:r>
      <w:r w:rsidR="009B4B49" w:rsidRPr="0073249E">
        <w:rPr>
          <w:rFonts w:asciiTheme="minorHAnsi" w:eastAsiaTheme="minorHAnsi" w:hAnsiTheme="minorHAnsi" w:hint="eastAsia"/>
        </w:rPr>
        <w:lastRenderedPageBreak/>
        <w:t>・</w:t>
      </w:r>
      <w:r w:rsidR="00DC049E" w:rsidRPr="0073249E">
        <w:rPr>
          <w:rFonts w:asciiTheme="minorHAnsi" w:eastAsiaTheme="minorHAnsi" w:hAnsiTheme="minorHAnsi" w:hint="eastAsia"/>
        </w:rPr>
        <w:t>認証番号</w:t>
      </w:r>
    </w:p>
    <w:p w14:paraId="387360E5" w14:textId="08BCE0D2" w:rsidR="0037540E" w:rsidRPr="0073249E" w:rsidRDefault="001F51E6" w:rsidP="0037540E">
      <w:pPr>
        <w:rPr>
          <w:rFonts w:asciiTheme="minorHAnsi" w:eastAsiaTheme="minorHAnsi" w:hAnsiTheme="minorHAnsi"/>
        </w:rPr>
      </w:pPr>
      <w:ins w:id="112" w:author="Kameda Kentaro" w:date="2022-11-07T18:49:00Z">
        <w:r>
          <w:rPr>
            <w:noProof/>
            <w:lang w:val="ja-JP"/>
          </w:rPr>
          <w:drawing>
            <wp:anchor distT="0" distB="0" distL="114300" distR="114300" simplePos="0" relativeHeight="251658242" behindDoc="0" locked="0" layoutInCell="1" allowOverlap="1" wp14:anchorId="08181930" wp14:editId="61A0FD4F">
              <wp:simplePos x="0" y="0"/>
              <wp:positionH relativeFrom="column">
                <wp:posOffset>0</wp:posOffset>
              </wp:positionH>
              <wp:positionV relativeFrom="paragraph">
                <wp:posOffset>60325</wp:posOffset>
              </wp:positionV>
              <wp:extent cx="1974850" cy="2211705"/>
              <wp:effectExtent l="19050" t="19050" r="25400" b="17145"/>
              <wp:wrapSquare wrapText="bothSides"/>
              <wp:docPr id="51" name="図 5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テキスト, アプリケーション, メール&#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74850" cy="221170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ins>
      <w:del w:id="113" w:author="Kameda Kentaro" w:date="2022-11-07T18:49:00Z">
        <w:r w:rsidR="0037540E" w:rsidRPr="0073249E" w:rsidDel="001F51E6">
          <w:rPr>
            <w:rFonts w:asciiTheme="minorHAnsi" w:eastAsiaTheme="minorHAnsi" w:hAnsiTheme="minorHAnsi"/>
            <w:noProof/>
            <w:lang w:val="en-US"/>
          </w:rPr>
          <w:drawing>
            <wp:anchor distT="0" distB="0" distL="114300" distR="114300" simplePos="0" relativeHeight="251658241" behindDoc="0" locked="0" layoutInCell="1" allowOverlap="1" wp14:anchorId="738E148B" wp14:editId="4064DE8A">
              <wp:simplePos x="0" y="0"/>
              <wp:positionH relativeFrom="column">
                <wp:posOffset>3175</wp:posOffset>
              </wp:positionH>
              <wp:positionV relativeFrom="paragraph">
                <wp:posOffset>10795</wp:posOffset>
              </wp:positionV>
              <wp:extent cx="1679575" cy="2400300"/>
              <wp:effectExtent l="0" t="0" r="0" b="0"/>
              <wp:wrapSquare wrapText="bothSides"/>
              <wp:docPr id="55" name="図 11">
                <a:extLst xmlns:a="http://schemas.openxmlformats.org/drawingml/2006/main">
                  <a:ext uri="{FF2B5EF4-FFF2-40B4-BE49-F238E27FC236}">
                    <a16:creationId xmlns:a16="http://schemas.microsoft.com/office/drawing/2014/main" id="{00000000-0008-0000-0000-00000C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id="{00000000-0008-0000-0000-00000C000000}"/>
                          </a:ext>
                        </a:extLst>
                      </pic:cNvPr>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679575" cy="2400300"/>
                      </a:xfrm>
                      <a:prstGeom prst="rect">
                        <a:avLst/>
                      </a:prstGeom>
                    </pic:spPr>
                  </pic:pic>
                </a:graphicData>
              </a:graphic>
              <wp14:sizeRelH relativeFrom="page">
                <wp14:pctWidth>0</wp14:pctWidth>
              </wp14:sizeRelH>
              <wp14:sizeRelV relativeFrom="page">
                <wp14:pctHeight>0</wp14:pctHeight>
              </wp14:sizeRelV>
            </wp:anchor>
          </w:drawing>
        </w:r>
      </w:del>
      <w:r w:rsidR="433FF1BE" w:rsidRPr="207E852C">
        <w:rPr>
          <w:rFonts w:asciiTheme="minorHAnsi" w:hAnsiTheme="minorHAnsi"/>
        </w:rPr>
        <w:t>8888を入力します。</w:t>
      </w:r>
    </w:p>
    <w:p w14:paraId="75CAC6F5" w14:textId="1C51C9F1" w:rsidR="009B4B49" w:rsidRPr="0073249E" w:rsidRDefault="009B4B49" w:rsidP="004410C7">
      <w:pPr>
        <w:rPr>
          <w:rFonts w:asciiTheme="minorHAnsi" w:eastAsiaTheme="minorHAnsi" w:hAnsiTheme="minorHAnsi"/>
        </w:rPr>
      </w:pPr>
    </w:p>
    <w:p w14:paraId="66060428" w14:textId="77777777" w:rsidR="0037540E" w:rsidRPr="0073249E" w:rsidRDefault="0037540E" w:rsidP="004410C7">
      <w:pPr>
        <w:rPr>
          <w:rFonts w:asciiTheme="minorHAnsi" w:eastAsiaTheme="minorHAnsi" w:hAnsiTheme="minorHAnsi"/>
        </w:rPr>
      </w:pPr>
    </w:p>
    <w:p w14:paraId="1D0656FE" w14:textId="77777777" w:rsidR="0037540E" w:rsidRPr="0073249E" w:rsidRDefault="0037540E" w:rsidP="004410C7">
      <w:pPr>
        <w:rPr>
          <w:rFonts w:asciiTheme="minorHAnsi" w:eastAsiaTheme="minorHAnsi" w:hAnsiTheme="minorHAnsi"/>
        </w:rPr>
      </w:pPr>
    </w:p>
    <w:p w14:paraId="7B37605A" w14:textId="77777777" w:rsidR="0037540E" w:rsidRPr="0073249E" w:rsidRDefault="0037540E" w:rsidP="004410C7">
      <w:pPr>
        <w:rPr>
          <w:rFonts w:asciiTheme="minorHAnsi" w:eastAsiaTheme="minorHAnsi" w:hAnsiTheme="minorHAnsi"/>
        </w:rPr>
      </w:pPr>
    </w:p>
    <w:p w14:paraId="394798F2" w14:textId="77777777" w:rsidR="0037540E" w:rsidRPr="0073249E" w:rsidRDefault="0037540E" w:rsidP="004410C7">
      <w:pPr>
        <w:rPr>
          <w:rFonts w:asciiTheme="minorHAnsi" w:eastAsiaTheme="minorHAnsi" w:hAnsiTheme="minorHAnsi"/>
        </w:rPr>
      </w:pPr>
    </w:p>
    <w:p w14:paraId="3889A505" w14:textId="77777777" w:rsidR="0037540E" w:rsidRPr="0073249E" w:rsidRDefault="0037540E" w:rsidP="004410C7">
      <w:pPr>
        <w:rPr>
          <w:rFonts w:asciiTheme="minorHAnsi" w:eastAsiaTheme="minorHAnsi" w:hAnsiTheme="minorHAnsi"/>
        </w:rPr>
      </w:pPr>
    </w:p>
    <w:p w14:paraId="29079D35" w14:textId="77777777" w:rsidR="0037540E" w:rsidRPr="0073249E" w:rsidRDefault="0037540E" w:rsidP="004410C7">
      <w:pPr>
        <w:rPr>
          <w:rFonts w:asciiTheme="minorHAnsi" w:eastAsiaTheme="minorHAnsi" w:hAnsiTheme="minorHAnsi"/>
        </w:rPr>
      </w:pPr>
    </w:p>
    <w:p w14:paraId="17686DC7" w14:textId="77777777" w:rsidR="0037540E" w:rsidRPr="0073249E" w:rsidRDefault="0037540E" w:rsidP="004410C7">
      <w:pPr>
        <w:rPr>
          <w:rFonts w:asciiTheme="minorHAnsi" w:eastAsiaTheme="minorHAnsi" w:hAnsiTheme="minorHAnsi"/>
        </w:rPr>
      </w:pPr>
    </w:p>
    <w:p w14:paraId="53BD644D" w14:textId="77777777" w:rsidR="0037540E" w:rsidRPr="0073249E" w:rsidRDefault="0037540E" w:rsidP="004410C7">
      <w:pPr>
        <w:rPr>
          <w:rFonts w:asciiTheme="minorHAnsi" w:eastAsiaTheme="minorHAnsi" w:hAnsiTheme="minorHAnsi"/>
        </w:rPr>
      </w:pPr>
    </w:p>
    <w:p w14:paraId="129419CE" w14:textId="77777777" w:rsidR="00BB4636" w:rsidRPr="0073249E" w:rsidRDefault="00562368" w:rsidP="00FC00B4">
      <w:pPr>
        <w:pStyle w:val="2"/>
        <w:rPr>
          <w:rFonts w:asciiTheme="minorHAnsi" w:eastAsiaTheme="minorHAnsi" w:hAnsiTheme="minorHAnsi" w:cs="ＭＳ ゴシック"/>
        </w:rPr>
      </w:pPr>
      <w:bookmarkStart w:id="114" w:name="_Toc88741586"/>
      <w:r w:rsidRPr="0073249E">
        <w:rPr>
          <w:rFonts w:asciiTheme="minorHAnsi" w:eastAsiaTheme="minorHAnsi" w:hAnsiTheme="minorHAnsi" w:hint="eastAsia"/>
        </w:rPr>
        <w:t>4-</w:t>
      </w:r>
      <w:r w:rsidR="00DE4220" w:rsidRPr="0073249E">
        <w:rPr>
          <w:rFonts w:asciiTheme="minorHAnsi" w:eastAsiaTheme="minorHAnsi" w:hAnsiTheme="minorHAnsi" w:hint="eastAsia"/>
        </w:rPr>
        <w:t>3</w:t>
      </w:r>
      <w:r w:rsidRPr="0073249E">
        <w:rPr>
          <w:rFonts w:asciiTheme="minorHAnsi" w:eastAsiaTheme="minorHAnsi" w:hAnsiTheme="minorHAnsi" w:hint="eastAsia"/>
        </w:rPr>
        <w:t>.</w:t>
      </w:r>
      <w:r w:rsidRPr="0073249E">
        <w:rPr>
          <w:rFonts w:asciiTheme="minorHAnsi" w:eastAsiaTheme="minorHAnsi" w:hAnsiTheme="minorHAnsi" w:cs="ＭＳ ゴシック" w:hint="eastAsia"/>
        </w:rPr>
        <w:t>ブラウザ互換性</w:t>
      </w:r>
      <w:bookmarkEnd w:id="114"/>
    </w:p>
    <w:p w14:paraId="74E9502D" w14:textId="77777777" w:rsidR="00F33ED6" w:rsidRPr="0073249E" w:rsidRDefault="00F33ED6">
      <w:pPr>
        <w:rPr>
          <w:rFonts w:asciiTheme="minorHAnsi" w:eastAsiaTheme="minorHAnsi" w:hAnsiTheme="minorHAnsi"/>
        </w:rPr>
      </w:pPr>
      <w:r w:rsidRPr="0073249E">
        <w:rPr>
          <w:rFonts w:asciiTheme="minorHAnsi" w:eastAsiaTheme="minorHAnsi" w:hAnsiTheme="minorHAnsi" w:hint="eastAsia"/>
        </w:rPr>
        <w:t>当カートリッジでは以下のOS、ブラウザでの</w:t>
      </w:r>
      <w:r w:rsidR="00224C3E" w:rsidRPr="0073249E">
        <w:rPr>
          <w:rFonts w:asciiTheme="minorHAnsi" w:eastAsiaTheme="minorHAnsi" w:hAnsiTheme="minorHAnsi" w:hint="eastAsia"/>
        </w:rPr>
        <w:t>実行</w:t>
      </w:r>
      <w:r w:rsidRPr="0073249E">
        <w:rPr>
          <w:rFonts w:asciiTheme="minorHAnsi" w:eastAsiaTheme="minorHAnsi" w:hAnsiTheme="minorHAnsi" w:hint="eastAsia"/>
        </w:rPr>
        <w:t>を</w:t>
      </w:r>
      <w:r w:rsidR="00965A8F" w:rsidRPr="0073249E">
        <w:rPr>
          <w:rFonts w:asciiTheme="minorHAnsi" w:eastAsiaTheme="minorHAnsi" w:hAnsiTheme="minorHAnsi" w:hint="eastAsia"/>
        </w:rPr>
        <w:t>対象と</w:t>
      </w:r>
      <w:r w:rsidR="009B4B49" w:rsidRPr="0073249E">
        <w:rPr>
          <w:rFonts w:asciiTheme="minorHAnsi" w:eastAsiaTheme="minorHAnsi" w:hAnsiTheme="minorHAnsi" w:hint="eastAsia"/>
        </w:rPr>
        <w:t>します</w:t>
      </w:r>
      <w:r w:rsidRPr="0073249E">
        <w:rPr>
          <w:rFonts w:asciiTheme="minorHAnsi" w:eastAsiaTheme="minorHAnsi" w:hAnsiTheme="minorHAnsi" w:hint="eastAsia"/>
        </w:rPr>
        <w:t>。</w:t>
      </w:r>
    </w:p>
    <w:tbl>
      <w:tblPr>
        <w:tblStyle w:val="110"/>
        <w:tblW w:w="0" w:type="auto"/>
        <w:tblLook w:val="04A0" w:firstRow="1" w:lastRow="0" w:firstColumn="1" w:lastColumn="0" w:noHBand="0" w:noVBand="1"/>
      </w:tblPr>
      <w:tblGrid>
        <w:gridCol w:w="3085"/>
        <w:gridCol w:w="7229"/>
      </w:tblGrid>
      <w:tr w:rsidR="001855F9" w:rsidRPr="0073249E" w14:paraId="3081D033" w14:textId="77777777" w:rsidTr="1ACEA3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4F201785"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lang w:val="en-US"/>
              </w:rPr>
              <w:t>Device - OS</w:t>
            </w:r>
          </w:p>
        </w:tc>
        <w:tc>
          <w:tcPr>
            <w:tcW w:w="7229" w:type="dxa"/>
          </w:tcPr>
          <w:p w14:paraId="5ED5926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Browser</w:t>
            </w:r>
          </w:p>
        </w:tc>
      </w:tr>
      <w:tr w:rsidR="001855F9" w:rsidRPr="0073249E" w14:paraId="15DCD0B5" w14:textId="77777777" w:rsidTr="1ACEA388">
        <w:tc>
          <w:tcPr>
            <w:cnfStyle w:val="001000000000" w:firstRow="0" w:lastRow="0" w:firstColumn="1" w:lastColumn="0" w:oddVBand="0" w:evenVBand="0" w:oddHBand="0" w:evenHBand="0" w:firstRowFirstColumn="0" w:firstRowLastColumn="0" w:lastRowFirstColumn="0" w:lastRowLastColumn="0"/>
            <w:tcW w:w="3085" w:type="dxa"/>
            <w:vMerge w:val="restart"/>
          </w:tcPr>
          <w:p w14:paraId="123E788E" w14:textId="1FE90DE0" w:rsidR="4E88B04E" w:rsidRDefault="4E88B04E" w:rsidP="1ACEA388">
            <w:pPr>
              <w:rPr>
                <w:rFonts w:asciiTheme="minorHAnsi" w:hAnsiTheme="minorHAnsi"/>
                <w:lang w:val="en-US"/>
              </w:rPr>
            </w:pPr>
            <w:r w:rsidRPr="1ACEA388">
              <w:rPr>
                <w:rFonts w:asciiTheme="minorHAnsi" w:hAnsiTheme="minorHAnsi"/>
                <w:lang w:val="en-US"/>
              </w:rPr>
              <w:t>PC - Windows</w:t>
            </w:r>
          </w:p>
        </w:tc>
        <w:tc>
          <w:tcPr>
            <w:tcW w:w="7229" w:type="dxa"/>
          </w:tcPr>
          <w:p w14:paraId="02B76C0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hint="eastAsia"/>
                <w:lang w:val="en-US"/>
              </w:rPr>
              <w:t>Edge最新版</w:t>
            </w:r>
          </w:p>
        </w:tc>
      </w:tr>
      <w:tr w:rsidR="001855F9" w:rsidRPr="0073249E" w14:paraId="0298AD3D" w14:textId="77777777" w:rsidTr="1ACEA388">
        <w:tc>
          <w:tcPr>
            <w:cnfStyle w:val="001000000000" w:firstRow="0" w:lastRow="0" w:firstColumn="1" w:lastColumn="0" w:oddVBand="0" w:evenVBand="0" w:oddHBand="0" w:evenHBand="0" w:firstRowFirstColumn="0" w:firstRowLastColumn="0" w:lastRowFirstColumn="0" w:lastRowLastColumn="0"/>
            <w:tcW w:w="3085" w:type="dxa"/>
            <w:vMerge/>
          </w:tcPr>
          <w:p w14:paraId="2BBD94B2"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4707EBA0"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Chrome </w:t>
            </w:r>
            <w:r w:rsidRPr="0073249E">
              <w:rPr>
                <w:rFonts w:asciiTheme="minorHAnsi" w:eastAsiaTheme="minorHAnsi" w:hAnsiTheme="minorHAnsi" w:hint="eastAsia"/>
                <w:lang w:val="en-US"/>
              </w:rPr>
              <w:t>最新版</w:t>
            </w:r>
          </w:p>
        </w:tc>
      </w:tr>
      <w:tr w:rsidR="001855F9" w:rsidRPr="0073249E" w14:paraId="791E006F" w14:textId="77777777" w:rsidTr="1ACEA388">
        <w:tc>
          <w:tcPr>
            <w:cnfStyle w:val="001000000000" w:firstRow="0" w:lastRow="0" w:firstColumn="1" w:lastColumn="0" w:oddVBand="0" w:evenVBand="0" w:oddHBand="0" w:evenHBand="0" w:firstRowFirstColumn="0" w:firstRowLastColumn="0" w:lastRowFirstColumn="0" w:lastRowLastColumn="0"/>
            <w:tcW w:w="3085" w:type="dxa"/>
            <w:vMerge/>
          </w:tcPr>
          <w:p w14:paraId="5854DE7F"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69E4ABFE"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FireFox </w:t>
            </w:r>
            <w:r w:rsidRPr="0073249E">
              <w:rPr>
                <w:rFonts w:asciiTheme="minorHAnsi" w:eastAsiaTheme="minorHAnsi" w:hAnsiTheme="minorHAnsi" w:hint="eastAsia"/>
                <w:lang w:val="en-US"/>
              </w:rPr>
              <w:t>最新版</w:t>
            </w:r>
          </w:p>
        </w:tc>
      </w:tr>
      <w:tr w:rsidR="001855F9" w:rsidRPr="0073249E" w14:paraId="6A8FEA8C" w14:textId="77777777" w:rsidTr="1ACEA388">
        <w:tc>
          <w:tcPr>
            <w:cnfStyle w:val="001000000000" w:firstRow="0" w:lastRow="0" w:firstColumn="1" w:lastColumn="0" w:oddVBand="0" w:evenVBand="0" w:oddHBand="0" w:evenHBand="0" w:firstRowFirstColumn="0" w:firstRowLastColumn="0" w:lastRowFirstColumn="0" w:lastRowLastColumn="0"/>
            <w:tcW w:w="3085" w:type="dxa"/>
            <w:vMerge w:val="restart"/>
          </w:tcPr>
          <w:p w14:paraId="18EE8D6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lang w:val="en-US"/>
              </w:rPr>
              <w:t>PC - MacOS</w:t>
            </w:r>
          </w:p>
        </w:tc>
        <w:tc>
          <w:tcPr>
            <w:tcW w:w="7229" w:type="dxa"/>
          </w:tcPr>
          <w:p w14:paraId="4AEE3491"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Chrome </w:t>
            </w:r>
            <w:r w:rsidRPr="0073249E">
              <w:rPr>
                <w:rFonts w:asciiTheme="minorHAnsi" w:eastAsiaTheme="minorHAnsi" w:hAnsiTheme="minorHAnsi" w:hint="eastAsia"/>
                <w:lang w:val="en-US"/>
              </w:rPr>
              <w:t>最新版</w:t>
            </w:r>
          </w:p>
        </w:tc>
      </w:tr>
      <w:tr w:rsidR="001855F9" w:rsidRPr="0073249E" w14:paraId="619DD3C5" w14:textId="77777777" w:rsidTr="1ACEA388">
        <w:tc>
          <w:tcPr>
            <w:cnfStyle w:val="001000000000" w:firstRow="0" w:lastRow="0" w:firstColumn="1" w:lastColumn="0" w:oddVBand="0" w:evenVBand="0" w:oddHBand="0" w:evenHBand="0" w:firstRowFirstColumn="0" w:firstRowLastColumn="0" w:lastRowFirstColumn="0" w:lastRowLastColumn="0"/>
            <w:tcW w:w="3085" w:type="dxa"/>
            <w:vMerge/>
          </w:tcPr>
          <w:p w14:paraId="2CA7ADD4"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32C16608"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Safari </w:t>
            </w:r>
            <w:r w:rsidRPr="0073249E">
              <w:rPr>
                <w:rFonts w:asciiTheme="minorHAnsi" w:eastAsiaTheme="minorHAnsi" w:hAnsiTheme="minorHAnsi" w:hint="eastAsia"/>
                <w:lang w:val="en-US"/>
              </w:rPr>
              <w:t>最新版</w:t>
            </w:r>
          </w:p>
        </w:tc>
      </w:tr>
      <w:tr w:rsidR="001855F9" w:rsidRPr="00881A8F" w14:paraId="20BBD374" w14:textId="77777777" w:rsidTr="1ACEA388">
        <w:tc>
          <w:tcPr>
            <w:cnfStyle w:val="001000000000" w:firstRow="0" w:lastRow="0" w:firstColumn="1" w:lastColumn="0" w:oddVBand="0" w:evenVBand="0" w:oddHBand="0" w:evenHBand="0" w:firstRowFirstColumn="0" w:firstRowLastColumn="0" w:lastRowFirstColumn="0" w:lastRowLastColumn="0"/>
            <w:tcW w:w="3085" w:type="dxa"/>
          </w:tcPr>
          <w:p w14:paraId="2CC59677"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hint="eastAsia"/>
                <w:lang w:val="en-US"/>
              </w:rPr>
              <w:t>スマートフォン</w:t>
            </w:r>
            <w:r w:rsidRPr="0073249E">
              <w:rPr>
                <w:rFonts w:asciiTheme="minorHAnsi" w:eastAsiaTheme="minorHAnsi" w:hAnsiTheme="minorHAnsi"/>
                <w:lang w:val="en-US"/>
              </w:rPr>
              <w:t xml:space="preserve"> - iOS</w:t>
            </w:r>
          </w:p>
        </w:tc>
        <w:tc>
          <w:tcPr>
            <w:tcW w:w="7229" w:type="dxa"/>
          </w:tcPr>
          <w:p w14:paraId="64A8630C" w14:textId="77777777" w:rsidR="001855F9" w:rsidRPr="0073249E" w:rsidRDefault="001855F9" w:rsidP="001855F9">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iPhone </w:t>
            </w:r>
            <w:r w:rsidRPr="0073249E">
              <w:rPr>
                <w:rFonts w:asciiTheme="minorHAnsi" w:eastAsiaTheme="minorHAnsi" w:hAnsiTheme="minorHAnsi" w:hint="eastAsia"/>
                <w:lang w:val="en-US"/>
              </w:rPr>
              <w:t>(iOS最新版)</w:t>
            </w:r>
            <w:r w:rsidRPr="0073249E">
              <w:rPr>
                <w:rFonts w:asciiTheme="minorHAnsi" w:eastAsiaTheme="minorHAnsi" w:hAnsiTheme="minorHAnsi"/>
                <w:lang w:val="en-US"/>
              </w:rPr>
              <w:t xml:space="preserve"> Safari</w:t>
            </w:r>
          </w:p>
          <w:p w14:paraId="02D3630E"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iPhone </w:t>
            </w:r>
            <w:r w:rsidRPr="0073249E">
              <w:rPr>
                <w:rFonts w:asciiTheme="minorHAnsi" w:eastAsiaTheme="minorHAnsi" w:hAnsiTheme="minorHAnsi" w:hint="eastAsia"/>
                <w:lang w:val="en-US"/>
              </w:rPr>
              <w:t>(iOS最新版)</w:t>
            </w:r>
            <w:r w:rsidRPr="0073249E">
              <w:rPr>
                <w:rFonts w:asciiTheme="minorHAnsi" w:eastAsiaTheme="minorHAnsi" w:hAnsiTheme="minorHAnsi"/>
                <w:lang w:val="en-US"/>
              </w:rPr>
              <w:t xml:space="preserve"> Chrome</w:t>
            </w:r>
          </w:p>
        </w:tc>
      </w:tr>
      <w:tr w:rsidR="001855F9" w:rsidRPr="0073249E" w14:paraId="400C1910" w14:textId="77777777" w:rsidTr="1ACEA388">
        <w:tc>
          <w:tcPr>
            <w:cnfStyle w:val="001000000000" w:firstRow="0" w:lastRow="0" w:firstColumn="1" w:lastColumn="0" w:oddVBand="0" w:evenVBand="0" w:oddHBand="0" w:evenHBand="0" w:firstRowFirstColumn="0" w:firstRowLastColumn="0" w:lastRowFirstColumn="0" w:lastRowLastColumn="0"/>
            <w:tcW w:w="3085" w:type="dxa"/>
          </w:tcPr>
          <w:p w14:paraId="697614D4"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hint="eastAsia"/>
                <w:lang w:val="en-US"/>
              </w:rPr>
              <w:t>スマートフォン</w:t>
            </w:r>
            <w:r w:rsidRPr="0073249E">
              <w:rPr>
                <w:rFonts w:asciiTheme="minorHAnsi" w:eastAsiaTheme="minorHAnsi" w:hAnsiTheme="minorHAnsi"/>
                <w:lang w:val="en-US"/>
              </w:rPr>
              <w:t xml:space="preserve"> - Android</w:t>
            </w:r>
          </w:p>
        </w:tc>
        <w:tc>
          <w:tcPr>
            <w:tcW w:w="7229" w:type="dxa"/>
          </w:tcPr>
          <w:p w14:paraId="61780D9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hint="eastAsia"/>
                <w:lang w:val="en-US"/>
              </w:rPr>
              <w:t>Android4.4以上</w:t>
            </w:r>
            <w:r w:rsidRPr="0073249E">
              <w:rPr>
                <w:rFonts w:asciiTheme="minorHAnsi" w:eastAsiaTheme="minorHAnsi" w:hAnsiTheme="minorHAnsi"/>
                <w:lang w:val="en-US"/>
              </w:rPr>
              <w:t xml:space="preserve"> Chrome</w:t>
            </w:r>
          </w:p>
        </w:tc>
      </w:tr>
    </w:tbl>
    <w:p w14:paraId="314EE24A" w14:textId="77777777" w:rsidR="0037540E" w:rsidRPr="0073249E" w:rsidRDefault="0037540E">
      <w:pPr>
        <w:rPr>
          <w:rFonts w:asciiTheme="minorHAnsi" w:eastAsiaTheme="minorHAnsi" w:hAnsiTheme="minorHAnsi" w:cs="Arial Unicode MS"/>
        </w:rPr>
      </w:pPr>
    </w:p>
    <w:p w14:paraId="63DAB22F" w14:textId="77777777" w:rsidR="001F155A" w:rsidRPr="0073249E" w:rsidRDefault="0007048D" w:rsidP="00FC00B4">
      <w:pPr>
        <w:pStyle w:val="2"/>
        <w:rPr>
          <w:rFonts w:asciiTheme="minorHAnsi" w:eastAsiaTheme="minorHAnsi" w:hAnsiTheme="minorHAnsi" w:cs="Arial Unicode MS"/>
        </w:rPr>
      </w:pPr>
      <w:bookmarkStart w:id="115" w:name="_Toc88741587"/>
      <w:r w:rsidRPr="0073249E">
        <w:rPr>
          <w:rFonts w:asciiTheme="minorHAnsi" w:eastAsiaTheme="minorHAnsi" w:hAnsiTheme="minorHAnsi" w:cs="Arial Unicode MS"/>
        </w:rPr>
        <w:t>4-</w:t>
      </w:r>
      <w:r w:rsidR="0019574C" w:rsidRPr="0073249E">
        <w:rPr>
          <w:rFonts w:asciiTheme="minorHAnsi" w:eastAsiaTheme="minorHAnsi" w:hAnsiTheme="minorHAnsi" w:cs="Arial Unicode MS" w:hint="eastAsia"/>
        </w:rPr>
        <w:t>4</w:t>
      </w:r>
      <w:r w:rsidRPr="0073249E">
        <w:rPr>
          <w:rFonts w:asciiTheme="minorHAnsi" w:eastAsiaTheme="minorHAnsi" w:hAnsiTheme="minorHAnsi" w:cs="Arial Unicode MS"/>
        </w:rPr>
        <w:t>.</w:t>
      </w:r>
      <w:r w:rsidR="001F155A" w:rsidRPr="0073249E">
        <w:rPr>
          <w:rFonts w:asciiTheme="minorHAnsi" w:eastAsiaTheme="minorHAnsi" w:hAnsiTheme="minorHAnsi" w:cs="ＭＳ ゴシック" w:hint="eastAsia"/>
        </w:rPr>
        <w:t>テストケース</w:t>
      </w:r>
      <w:bookmarkEnd w:id="115"/>
    </w:p>
    <w:p w14:paraId="3027BC27" w14:textId="77777777" w:rsidR="00FB261D" w:rsidRPr="0073249E" w:rsidRDefault="006175D1">
      <w:pPr>
        <w:rPr>
          <w:rFonts w:asciiTheme="minorHAnsi" w:eastAsiaTheme="minorHAnsi" w:hAnsiTheme="minorHAnsi"/>
        </w:rPr>
      </w:pPr>
      <w:r w:rsidRPr="0073249E">
        <w:rPr>
          <w:rFonts w:asciiTheme="minorHAnsi" w:eastAsiaTheme="minorHAnsi" w:hAnsiTheme="minorHAnsi" w:hint="eastAsia"/>
        </w:rPr>
        <w:t>カートリッジ設定後に実行すべきテストケースを以下に記載します。</w:t>
      </w:r>
    </w:p>
    <w:p w14:paraId="79E4D965" w14:textId="77777777" w:rsidR="006175D1" w:rsidRPr="0073249E" w:rsidRDefault="006175D1" w:rsidP="00FC00B4">
      <w:pPr>
        <w:pStyle w:val="3"/>
        <w:rPr>
          <w:rFonts w:asciiTheme="minorHAnsi" w:eastAsiaTheme="minorHAnsi" w:hAnsiTheme="minorHAnsi" w:cs="ＭＳ ゴシック"/>
        </w:rPr>
      </w:pPr>
      <w:bookmarkStart w:id="116" w:name="_Toc88741588"/>
      <w:r w:rsidRPr="0073249E">
        <w:rPr>
          <w:rFonts w:asciiTheme="minorHAnsi" w:eastAsiaTheme="minorHAnsi" w:hAnsiTheme="minorHAnsi" w:cs="Arial Unicode MS"/>
          <w:color w:val="000000"/>
        </w:rPr>
        <w:t xml:space="preserve">4-4-1.Paidy </w:t>
      </w:r>
      <w:r w:rsidRPr="0073249E">
        <w:rPr>
          <w:rFonts w:asciiTheme="minorHAnsi" w:eastAsiaTheme="minorHAnsi" w:hAnsiTheme="minorHAnsi" w:cs="ＭＳ ゴシック" w:hint="eastAsia"/>
          <w:color w:val="000000"/>
        </w:rPr>
        <w:t>通常決済</w:t>
      </w:r>
      <w:bookmarkEnd w:id="116"/>
    </w:p>
    <w:p w14:paraId="033997D5" w14:textId="77777777" w:rsidR="00316545" w:rsidRPr="0073249E" w:rsidRDefault="00316545">
      <w:pPr>
        <w:rPr>
          <w:rFonts w:asciiTheme="minorHAnsi" w:eastAsiaTheme="minorHAnsi" w:hAnsiTheme="minorHAnsi"/>
        </w:rPr>
      </w:pPr>
      <w:r w:rsidRPr="0073249E">
        <w:rPr>
          <w:rFonts w:asciiTheme="minorHAnsi" w:eastAsiaTheme="minorHAnsi" w:hAnsiTheme="minorHAnsi" w:hint="eastAsia"/>
        </w:rPr>
        <w:t>通常決済はゲスト、会員</w:t>
      </w:r>
      <w:r w:rsidR="00507802" w:rsidRPr="0073249E">
        <w:rPr>
          <w:rFonts w:asciiTheme="minorHAnsi" w:eastAsiaTheme="minorHAnsi" w:hAnsiTheme="minorHAnsi" w:hint="eastAsia"/>
        </w:rPr>
        <w:t>での</w:t>
      </w:r>
      <w:r w:rsidRPr="0073249E">
        <w:rPr>
          <w:rFonts w:asciiTheme="minorHAnsi" w:eastAsiaTheme="minorHAnsi" w:hAnsiTheme="minorHAnsi" w:hint="eastAsia"/>
        </w:rPr>
        <w:t>テスト</w:t>
      </w:r>
      <w:r w:rsidR="00507802" w:rsidRPr="0073249E">
        <w:rPr>
          <w:rFonts w:asciiTheme="minorHAnsi" w:eastAsiaTheme="minorHAnsi" w:hAnsiTheme="minorHAnsi" w:hint="eastAsia"/>
        </w:rPr>
        <w:t>を行います。</w:t>
      </w:r>
    </w:p>
    <w:p w14:paraId="76614669" w14:textId="77777777" w:rsidR="00517D05" w:rsidRPr="0073249E" w:rsidRDefault="00517D05">
      <w:pPr>
        <w:rPr>
          <w:rFonts w:asciiTheme="minorHAnsi" w:eastAsiaTheme="minorHAnsi" w:hAnsiTheme="minorHAnsi"/>
        </w:rPr>
      </w:pPr>
    </w:p>
    <w:p w14:paraId="40FD7974" w14:textId="77777777" w:rsidR="00E72A37" w:rsidRPr="0073249E" w:rsidRDefault="009813A3">
      <w:pPr>
        <w:rPr>
          <w:rFonts w:asciiTheme="minorHAnsi" w:eastAsiaTheme="minorHAnsi" w:hAnsiTheme="minorHAnsi"/>
        </w:rPr>
      </w:pPr>
      <w:r w:rsidRPr="0073249E">
        <w:rPr>
          <w:rFonts w:asciiTheme="minorHAnsi" w:eastAsiaTheme="minorHAnsi" w:hAnsiTheme="minorHAnsi" w:hint="eastAsia"/>
        </w:rPr>
        <w:t>(1)</w:t>
      </w:r>
      <w:r w:rsidR="00316545" w:rsidRPr="0073249E">
        <w:rPr>
          <w:rFonts w:asciiTheme="minorHAnsi" w:eastAsiaTheme="minorHAnsi" w:hAnsiTheme="minorHAnsi" w:hint="eastAsia"/>
        </w:rPr>
        <w:t>ゲストでの注文</w:t>
      </w:r>
      <w:r w:rsidR="006175D1" w:rsidRPr="0073249E">
        <w:rPr>
          <w:rFonts w:asciiTheme="minorHAnsi" w:eastAsiaTheme="minorHAnsi" w:hAnsiTheme="minorHAnsi" w:hint="eastAsia"/>
        </w:rPr>
        <w:t>成功</w:t>
      </w:r>
    </w:p>
    <w:p w14:paraId="5B3A3FE7" w14:textId="77777777" w:rsidR="00E72A37" w:rsidRPr="0073249E" w:rsidRDefault="009813A3">
      <w:pPr>
        <w:rPr>
          <w:rFonts w:asciiTheme="minorHAnsi" w:eastAsiaTheme="minorHAnsi" w:hAnsiTheme="minorHAnsi"/>
        </w:rPr>
      </w:pPr>
      <w:r w:rsidRPr="0073249E">
        <w:rPr>
          <w:rFonts w:asciiTheme="minorHAnsi" w:eastAsiaTheme="minorHAnsi" w:hAnsiTheme="minorHAnsi" w:hint="eastAsia"/>
        </w:rPr>
        <w:lastRenderedPageBreak/>
        <w:t>・</w:t>
      </w:r>
      <w:r w:rsidR="00316545" w:rsidRPr="0073249E">
        <w:rPr>
          <w:rFonts w:asciiTheme="minorHAnsi" w:eastAsiaTheme="minorHAnsi" w:hAnsiTheme="minorHAnsi" w:hint="eastAsia"/>
        </w:rPr>
        <w:t>ログインせず、</w:t>
      </w:r>
      <w:r w:rsidR="00E72A37" w:rsidRPr="0073249E">
        <w:rPr>
          <w:rFonts w:asciiTheme="minorHAnsi" w:eastAsiaTheme="minorHAnsi" w:hAnsiTheme="minorHAnsi" w:hint="eastAsia"/>
        </w:rPr>
        <w:t>Paidy通常決済の支払方法を選択し、PaidyCheckoutのポップアップが表示されたら、成功するmail addressとphone numberを入力して</w:t>
      </w:r>
      <w:r w:rsidR="00316545" w:rsidRPr="0073249E">
        <w:rPr>
          <w:rFonts w:asciiTheme="minorHAnsi" w:eastAsiaTheme="minorHAnsi" w:hAnsiTheme="minorHAnsi" w:hint="eastAsia"/>
        </w:rPr>
        <w:t>商品購入</w:t>
      </w:r>
      <w:r w:rsidR="00E72A37" w:rsidRPr="0073249E">
        <w:rPr>
          <w:rFonts w:asciiTheme="minorHAnsi" w:eastAsiaTheme="minorHAnsi" w:hAnsiTheme="minorHAnsi" w:hint="eastAsia"/>
        </w:rPr>
        <w:t>完了</w:t>
      </w:r>
      <w:r w:rsidR="00316545" w:rsidRPr="0073249E">
        <w:rPr>
          <w:rFonts w:asciiTheme="minorHAnsi" w:eastAsiaTheme="minorHAnsi" w:hAnsiTheme="minorHAnsi" w:hint="eastAsia"/>
        </w:rPr>
        <w:t>画面が表示される</w:t>
      </w:r>
      <w:r w:rsidR="00E72A37" w:rsidRPr="0073249E">
        <w:rPr>
          <w:rFonts w:asciiTheme="minorHAnsi" w:eastAsiaTheme="minorHAnsi" w:hAnsiTheme="minorHAnsi" w:hint="eastAsia"/>
        </w:rPr>
        <w:t>こと</w:t>
      </w:r>
    </w:p>
    <w:p w14:paraId="48692CEA"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・Paidyマーチャントサイトで今回作成されたCommerceCloudの注文番号が、取引IDとして表示されること</w:t>
      </w:r>
    </w:p>
    <w:p w14:paraId="5FAB3424" w14:textId="77777777" w:rsidR="00FB1EC8" w:rsidRPr="0073249E" w:rsidRDefault="00FB1EC8" w:rsidP="00A622C3">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Managerで、対象の注文番号の注文ステータスが、新規となっていること</w:t>
      </w:r>
    </w:p>
    <w:p w14:paraId="57590049" w14:textId="77777777" w:rsidR="009813A3" w:rsidRPr="0073249E" w:rsidRDefault="009813A3">
      <w:pPr>
        <w:rPr>
          <w:rFonts w:asciiTheme="minorHAnsi" w:eastAsiaTheme="minorHAnsi" w:hAnsiTheme="minorHAnsi"/>
        </w:rPr>
      </w:pPr>
    </w:p>
    <w:p w14:paraId="7A2319F6" w14:textId="77777777" w:rsidR="00316545" w:rsidRPr="0073249E" w:rsidRDefault="009813A3">
      <w:pPr>
        <w:rPr>
          <w:rFonts w:asciiTheme="minorHAnsi" w:eastAsiaTheme="minorHAnsi" w:hAnsiTheme="minorHAnsi"/>
        </w:rPr>
      </w:pPr>
      <w:r w:rsidRPr="0073249E">
        <w:rPr>
          <w:rFonts w:asciiTheme="minorHAnsi" w:eastAsiaTheme="minorHAnsi" w:hAnsiTheme="minorHAnsi" w:hint="eastAsia"/>
        </w:rPr>
        <w:t>(2)</w:t>
      </w:r>
      <w:r w:rsidR="00316545" w:rsidRPr="0073249E">
        <w:rPr>
          <w:rFonts w:asciiTheme="minorHAnsi" w:eastAsiaTheme="minorHAnsi" w:hAnsiTheme="minorHAnsi" w:hint="eastAsia"/>
        </w:rPr>
        <w:t>会員での注文成功</w:t>
      </w:r>
    </w:p>
    <w:p w14:paraId="1F71E35B" w14:textId="77777777" w:rsidR="009813A3" w:rsidRPr="0073249E" w:rsidRDefault="009813A3" w:rsidP="009813A3">
      <w:pPr>
        <w:rPr>
          <w:rFonts w:asciiTheme="minorHAnsi" w:eastAsiaTheme="minorHAnsi" w:hAnsiTheme="minorHAnsi"/>
        </w:rPr>
      </w:pPr>
      <w:r w:rsidRPr="0073249E">
        <w:rPr>
          <w:rFonts w:asciiTheme="minorHAnsi" w:eastAsiaTheme="minorHAnsi" w:hAnsiTheme="minorHAnsi" w:hint="eastAsia"/>
        </w:rPr>
        <w:t>・ログイン後、Paidy通常決済の支払方法を選択し、PaidyCheckoutのポップアップが表示されたら、成功するmail addressとphone numberを入力して商品購入完了画面が表示されること</w:t>
      </w:r>
    </w:p>
    <w:p w14:paraId="74D34A6B"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・Paidyマーチャントサイトで今回作成されたCommerceCloudの注文番号が、取引IDとして表示されること</w:t>
      </w:r>
    </w:p>
    <w:p w14:paraId="4F2BBAC1"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Managerで、対象の注文番号の注文ステータスが、新規となっていること</w:t>
      </w:r>
    </w:p>
    <w:p w14:paraId="0C5B615A" w14:textId="77777777" w:rsidR="009813A3" w:rsidRPr="0073249E" w:rsidRDefault="009813A3">
      <w:pPr>
        <w:rPr>
          <w:rFonts w:asciiTheme="minorHAnsi" w:eastAsiaTheme="minorHAnsi" w:hAnsiTheme="minorHAnsi"/>
        </w:rPr>
      </w:pPr>
    </w:p>
    <w:p w14:paraId="46067525" w14:textId="77777777" w:rsidR="006175D1" w:rsidRPr="0073249E" w:rsidRDefault="009813A3">
      <w:pPr>
        <w:rPr>
          <w:rFonts w:asciiTheme="minorHAnsi" w:eastAsiaTheme="minorHAnsi" w:hAnsiTheme="minorHAnsi"/>
        </w:rPr>
      </w:pPr>
      <w:r w:rsidRPr="0073249E">
        <w:rPr>
          <w:rFonts w:asciiTheme="minorHAnsi" w:eastAsiaTheme="minorHAnsi" w:hAnsiTheme="minorHAnsi" w:hint="eastAsia"/>
        </w:rPr>
        <w:t>(3) ゲストでの注文</w:t>
      </w:r>
      <w:r w:rsidR="006175D1" w:rsidRPr="0073249E">
        <w:rPr>
          <w:rFonts w:asciiTheme="minorHAnsi" w:eastAsiaTheme="minorHAnsi" w:hAnsiTheme="minorHAnsi" w:hint="eastAsia"/>
        </w:rPr>
        <w:t>失敗</w:t>
      </w:r>
    </w:p>
    <w:p w14:paraId="67BF08A2" w14:textId="77777777" w:rsidR="009813A3" w:rsidRPr="0073249E" w:rsidRDefault="009813A3" w:rsidP="009813A3">
      <w:pPr>
        <w:rPr>
          <w:rFonts w:asciiTheme="minorHAnsi" w:eastAsiaTheme="minorHAnsi" w:hAnsiTheme="minorHAnsi"/>
        </w:rPr>
      </w:pPr>
      <w:r w:rsidRPr="0073249E">
        <w:rPr>
          <w:rFonts w:asciiTheme="minorHAnsi" w:eastAsiaTheme="minorHAnsi" w:hAnsiTheme="minorHAnsi" w:hint="eastAsia"/>
        </w:rPr>
        <w:t>・ログインせず、Paidy通常決済の支払方法を選択し、PaidyCheckoutのポップアップが表示されたら、失敗するmail addressとphone numberを入力</w:t>
      </w:r>
      <w:r w:rsidR="00A622C3" w:rsidRPr="0073249E">
        <w:rPr>
          <w:rFonts w:asciiTheme="minorHAnsi" w:eastAsiaTheme="minorHAnsi" w:hAnsiTheme="minorHAnsi" w:hint="eastAsia"/>
        </w:rPr>
        <w:t>すると、エラーメッセージが表示されること</w:t>
      </w:r>
    </w:p>
    <w:p w14:paraId="7E42534E"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Managerで、対象の注文番号の注文ステータスが、失敗となっていること</w:t>
      </w:r>
    </w:p>
    <w:p w14:paraId="792F1AA2" w14:textId="77777777" w:rsidR="00551EE5" w:rsidRPr="0073249E" w:rsidRDefault="00551EE5">
      <w:pPr>
        <w:rPr>
          <w:rFonts w:asciiTheme="minorHAnsi" w:eastAsiaTheme="minorHAnsi" w:hAnsiTheme="minorHAnsi"/>
        </w:rPr>
      </w:pPr>
    </w:p>
    <w:p w14:paraId="74623FE6"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(4)会員での注文失敗</w:t>
      </w:r>
    </w:p>
    <w:p w14:paraId="6F8119E6" w14:textId="77777777" w:rsidR="00A622C3" w:rsidRPr="0073249E" w:rsidRDefault="00A622C3">
      <w:pPr>
        <w:rPr>
          <w:rFonts w:asciiTheme="minorHAnsi" w:eastAsiaTheme="minorHAnsi" w:hAnsiTheme="minorHAnsi"/>
        </w:rPr>
      </w:pPr>
      <w:r w:rsidRPr="0073249E">
        <w:rPr>
          <w:rFonts w:asciiTheme="minorHAnsi" w:eastAsiaTheme="minorHAnsi" w:hAnsiTheme="minorHAnsi" w:hint="eastAsia"/>
        </w:rPr>
        <w:t>・ログイン後、Paidy通常決済の支払方法を選択し、PaidyCheckoutのポップアップが表示されたら、失敗するmail addressとphone numberを入力すると、エラーメッセージが表示されること</w:t>
      </w:r>
    </w:p>
    <w:p w14:paraId="10C6CA23"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Managerで、対象の注文番号の注文ステータスが、失敗となっていること</w:t>
      </w:r>
    </w:p>
    <w:p w14:paraId="1A499DFC" w14:textId="77777777" w:rsidR="00A622C3" w:rsidRPr="0073249E" w:rsidRDefault="00A622C3">
      <w:pPr>
        <w:rPr>
          <w:rFonts w:asciiTheme="minorHAnsi" w:eastAsiaTheme="minorHAnsi" w:hAnsiTheme="minorHAnsi"/>
        </w:rPr>
      </w:pPr>
    </w:p>
    <w:p w14:paraId="351F94BD" w14:textId="77777777" w:rsidR="006175D1" w:rsidRPr="0073249E" w:rsidRDefault="006175D1" w:rsidP="00FC00B4">
      <w:pPr>
        <w:pStyle w:val="3"/>
        <w:rPr>
          <w:rFonts w:asciiTheme="minorHAnsi" w:eastAsiaTheme="minorHAnsi" w:hAnsiTheme="minorHAnsi" w:cs="ＭＳ ゴシック"/>
        </w:rPr>
      </w:pPr>
      <w:bookmarkStart w:id="117" w:name="_Toc88741589"/>
      <w:r w:rsidRPr="0073249E">
        <w:rPr>
          <w:rFonts w:asciiTheme="minorHAnsi" w:eastAsiaTheme="minorHAnsi" w:hAnsiTheme="minorHAnsi" w:cs="Arial Unicode MS"/>
          <w:color w:val="000000"/>
        </w:rPr>
        <w:t>4-4-2.Paidy</w:t>
      </w:r>
      <w:r w:rsidRPr="0073249E">
        <w:rPr>
          <w:rFonts w:asciiTheme="minorHAnsi" w:eastAsiaTheme="minorHAnsi" w:hAnsiTheme="minorHAnsi" w:cs="ＭＳ ゴシック" w:hint="eastAsia"/>
          <w:color w:val="000000"/>
        </w:rPr>
        <w:t>定期決済</w:t>
      </w:r>
      <w:bookmarkEnd w:id="117"/>
    </w:p>
    <w:p w14:paraId="30737DD2" w14:textId="77777777" w:rsidR="009603D7" w:rsidRPr="0073249E" w:rsidRDefault="009603D7">
      <w:pPr>
        <w:rPr>
          <w:rFonts w:asciiTheme="minorHAnsi" w:eastAsiaTheme="minorHAnsi" w:hAnsiTheme="minorHAnsi"/>
        </w:rPr>
      </w:pPr>
      <w:r w:rsidRPr="0073249E">
        <w:rPr>
          <w:rFonts w:asciiTheme="minorHAnsi" w:eastAsiaTheme="minorHAnsi" w:hAnsiTheme="minorHAnsi" w:hint="eastAsia"/>
        </w:rPr>
        <w:t>定期決済を利用する場合</w:t>
      </w:r>
      <w:r w:rsidR="007D4619" w:rsidRPr="0073249E">
        <w:rPr>
          <w:rFonts w:asciiTheme="minorHAnsi" w:eastAsiaTheme="minorHAnsi" w:hAnsiTheme="minorHAnsi" w:hint="eastAsia"/>
        </w:rPr>
        <w:t>はログインが必ず必要となる。定期決済で1度認証に成功すると、会員情報のpaidyTokenにトークン情報が保存され、2回目以降はPaidyCheckoutのポップアップが表示されなくなるため、テストの必要に応じてCommerce CloudのBusiness ManagerよりpaidyTokenを削除すること。</w:t>
      </w:r>
    </w:p>
    <w:p w14:paraId="5E7E3C41" w14:textId="77777777" w:rsidR="007D4619" w:rsidRPr="0073249E" w:rsidRDefault="2C39EDEC">
      <w:pPr>
        <w:rPr>
          <w:rFonts w:asciiTheme="minorHAnsi" w:eastAsiaTheme="minorHAnsi" w:hAnsiTheme="minorHAnsi"/>
        </w:rPr>
      </w:pPr>
      <w:r>
        <w:rPr>
          <w:noProof/>
        </w:rPr>
        <w:lastRenderedPageBreak/>
        <w:drawing>
          <wp:inline distT="0" distB="0" distL="0" distR="0" wp14:anchorId="4AD5B90C" wp14:editId="1042CCDF">
            <wp:extent cx="6657340" cy="2872092"/>
            <wp:effectExtent l="0" t="0" r="0" b="5080"/>
            <wp:docPr id="1501500472"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7"/>
                    <pic:cNvPicPr/>
                  </pic:nvPicPr>
                  <pic:blipFill>
                    <a:blip r:embed="rId69">
                      <a:extLst>
                        <a:ext uri="{28A0092B-C50C-407E-A947-70E740481C1C}">
                          <a14:useLocalDpi xmlns:a14="http://schemas.microsoft.com/office/drawing/2010/main" val="0"/>
                        </a:ext>
                      </a:extLst>
                    </a:blip>
                    <a:stretch>
                      <a:fillRect/>
                    </a:stretch>
                  </pic:blipFill>
                  <pic:spPr>
                    <a:xfrm>
                      <a:off x="0" y="0"/>
                      <a:ext cx="6657340" cy="2872092"/>
                    </a:xfrm>
                    <a:prstGeom prst="rect">
                      <a:avLst/>
                    </a:prstGeom>
                  </pic:spPr>
                </pic:pic>
              </a:graphicData>
            </a:graphic>
          </wp:inline>
        </w:drawing>
      </w:r>
    </w:p>
    <w:p w14:paraId="03F828E4" w14:textId="77777777" w:rsidR="007D4619" w:rsidRPr="0073249E" w:rsidRDefault="007D4619">
      <w:pPr>
        <w:rPr>
          <w:rFonts w:asciiTheme="minorHAnsi" w:eastAsiaTheme="minorHAnsi" w:hAnsiTheme="minorHAnsi"/>
        </w:rPr>
      </w:pPr>
    </w:p>
    <w:p w14:paraId="6D0BEF47" w14:textId="77777777" w:rsidR="009603D7" w:rsidRPr="0073249E" w:rsidRDefault="00507802">
      <w:pPr>
        <w:rPr>
          <w:rFonts w:asciiTheme="minorHAnsi" w:eastAsiaTheme="minorHAnsi" w:hAnsiTheme="minorHAnsi"/>
        </w:rPr>
      </w:pPr>
      <w:r w:rsidRPr="0073249E">
        <w:rPr>
          <w:rFonts w:asciiTheme="minorHAnsi" w:eastAsiaTheme="minorHAnsi" w:hAnsiTheme="minorHAnsi" w:hint="eastAsia"/>
        </w:rPr>
        <w:t>(1)</w:t>
      </w:r>
      <w:r w:rsidR="006175D1" w:rsidRPr="0073249E">
        <w:rPr>
          <w:rFonts w:asciiTheme="minorHAnsi" w:eastAsiaTheme="minorHAnsi" w:hAnsiTheme="minorHAnsi" w:hint="eastAsia"/>
        </w:rPr>
        <w:t>トークンなしの成功</w:t>
      </w:r>
    </w:p>
    <w:p w14:paraId="78BC2648" w14:textId="77777777" w:rsidR="00E72A37" w:rsidRPr="0073249E" w:rsidRDefault="00A622C3" w:rsidP="00E72A37">
      <w:pPr>
        <w:rPr>
          <w:rFonts w:asciiTheme="minorHAnsi" w:eastAsiaTheme="minorHAnsi" w:hAnsiTheme="minorHAnsi"/>
        </w:rPr>
      </w:pPr>
      <w:r w:rsidRPr="0073249E">
        <w:rPr>
          <w:rFonts w:asciiTheme="minorHAnsi" w:eastAsiaTheme="minorHAnsi" w:hAnsiTheme="minorHAnsi" w:hint="eastAsia"/>
        </w:rPr>
        <w:t>・</w:t>
      </w:r>
      <w:r w:rsidR="00507802" w:rsidRPr="0073249E">
        <w:rPr>
          <w:rFonts w:asciiTheme="minorHAnsi" w:eastAsiaTheme="minorHAnsi" w:hAnsiTheme="minorHAnsi" w:hint="eastAsia"/>
        </w:rPr>
        <w:t>トークンをまだ保持していない会員でログインし、</w:t>
      </w:r>
      <w:r w:rsidR="00E72A37" w:rsidRPr="0073249E">
        <w:rPr>
          <w:rFonts w:asciiTheme="minorHAnsi" w:eastAsiaTheme="minorHAnsi" w:hAnsiTheme="minorHAnsi" w:hint="eastAsia"/>
        </w:rPr>
        <w:t>Paidy定期決済の支払方法を選択し、</w:t>
      </w:r>
      <w:r w:rsidR="00A43E4F" w:rsidRPr="0073249E">
        <w:rPr>
          <w:rFonts w:asciiTheme="minorHAnsi" w:eastAsiaTheme="minorHAnsi" w:hAnsiTheme="minorHAnsi" w:hint="eastAsia"/>
        </w:rPr>
        <w:t>「注文を確定する」ボタンを押下し、</w:t>
      </w:r>
      <w:r w:rsidR="00E72A37" w:rsidRPr="0073249E">
        <w:rPr>
          <w:rFonts w:asciiTheme="minorHAnsi" w:eastAsiaTheme="minorHAnsi" w:hAnsiTheme="minorHAnsi" w:hint="eastAsia"/>
        </w:rPr>
        <w:t>PaidyCheckoutのポップアップが表示されたら、成功するmail addressとphone numberを入力</w:t>
      </w:r>
      <w:r w:rsidR="00507802" w:rsidRPr="0073249E">
        <w:rPr>
          <w:rFonts w:asciiTheme="minorHAnsi" w:eastAsiaTheme="minorHAnsi" w:hAnsiTheme="minorHAnsi" w:hint="eastAsia"/>
        </w:rPr>
        <w:t>し</w:t>
      </w:r>
      <w:r w:rsidRPr="0073249E">
        <w:rPr>
          <w:rFonts w:asciiTheme="minorHAnsi" w:eastAsiaTheme="minorHAnsi" w:hAnsiTheme="minorHAnsi" w:hint="eastAsia"/>
        </w:rPr>
        <w:t>て処理を進め</w:t>
      </w:r>
      <w:r w:rsidR="00507802" w:rsidRPr="0073249E">
        <w:rPr>
          <w:rFonts w:asciiTheme="minorHAnsi" w:eastAsiaTheme="minorHAnsi" w:hAnsiTheme="minorHAnsi" w:hint="eastAsia"/>
        </w:rPr>
        <w:t>、商品購入完了画面</w:t>
      </w:r>
      <w:r w:rsidR="00E72A37" w:rsidRPr="0073249E">
        <w:rPr>
          <w:rFonts w:asciiTheme="minorHAnsi" w:eastAsiaTheme="minorHAnsi" w:hAnsiTheme="minorHAnsi" w:hint="eastAsia"/>
        </w:rPr>
        <w:t>が</w:t>
      </w:r>
      <w:r w:rsidR="00507802" w:rsidRPr="0073249E">
        <w:rPr>
          <w:rFonts w:asciiTheme="minorHAnsi" w:eastAsiaTheme="minorHAnsi" w:hAnsiTheme="minorHAnsi" w:hint="eastAsia"/>
        </w:rPr>
        <w:t>表示され</w:t>
      </w:r>
      <w:r w:rsidR="00E72A37" w:rsidRPr="0073249E">
        <w:rPr>
          <w:rFonts w:asciiTheme="minorHAnsi" w:eastAsiaTheme="minorHAnsi" w:hAnsiTheme="minorHAnsi" w:hint="eastAsia"/>
        </w:rPr>
        <w:t>ること</w:t>
      </w:r>
    </w:p>
    <w:p w14:paraId="450B6622"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・Paidyマーチャントサイトで今回作成されたCommerceCloudの注文番号が、取引IDとして表示されること</w:t>
      </w:r>
    </w:p>
    <w:p w14:paraId="56ED4926"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Managerで、対象の注文番号の注文ステータスが、新規となっていること</w:t>
      </w:r>
    </w:p>
    <w:p w14:paraId="2AC57CB0" w14:textId="77777777" w:rsidR="009603D7" w:rsidRPr="0073249E" w:rsidRDefault="009603D7">
      <w:pPr>
        <w:rPr>
          <w:rFonts w:asciiTheme="minorHAnsi" w:eastAsiaTheme="minorHAnsi" w:hAnsiTheme="minorHAnsi"/>
        </w:rPr>
      </w:pPr>
    </w:p>
    <w:p w14:paraId="1132F474" w14:textId="77777777" w:rsidR="006175D1" w:rsidRPr="0073249E" w:rsidRDefault="006F7532">
      <w:pPr>
        <w:rPr>
          <w:rFonts w:asciiTheme="minorHAnsi" w:eastAsiaTheme="minorHAnsi" w:hAnsiTheme="minorHAnsi"/>
        </w:rPr>
      </w:pPr>
      <w:r>
        <w:rPr>
          <w:rFonts w:asciiTheme="minorHAnsi" w:eastAsiaTheme="minorHAnsi" w:hAnsiTheme="minorHAnsi" w:hint="eastAsia"/>
        </w:rPr>
        <w:t>(2)</w:t>
      </w:r>
      <w:r w:rsidR="009603D7" w:rsidRPr="0073249E">
        <w:rPr>
          <w:rFonts w:asciiTheme="minorHAnsi" w:eastAsiaTheme="minorHAnsi" w:hAnsiTheme="minorHAnsi" w:hint="eastAsia"/>
        </w:rPr>
        <w:t>トークンなしの</w:t>
      </w:r>
      <w:r w:rsidR="006175D1" w:rsidRPr="0073249E">
        <w:rPr>
          <w:rFonts w:asciiTheme="minorHAnsi" w:eastAsiaTheme="minorHAnsi" w:hAnsiTheme="minorHAnsi" w:hint="eastAsia"/>
        </w:rPr>
        <w:t>失敗</w:t>
      </w:r>
    </w:p>
    <w:p w14:paraId="2D33ADEB" w14:textId="77777777" w:rsidR="00E72A37" w:rsidRPr="0073249E" w:rsidRDefault="006F7532" w:rsidP="00E72A37">
      <w:pPr>
        <w:rPr>
          <w:rFonts w:asciiTheme="minorHAnsi" w:eastAsiaTheme="minorHAnsi" w:hAnsiTheme="minorHAnsi"/>
        </w:rPr>
      </w:pPr>
      <w:r w:rsidRPr="0073249E">
        <w:rPr>
          <w:rFonts w:asciiTheme="minorHAnsi" w:eastAsiaTheme="minorHAnsi" w:hAnsiTheme="minorHAnsi" w:hint="eastAsia"/>
        </w:rPr>
        <w:t>・</w:t>
      </w:r>
      <w:r w:rsidR="00E72A37" w:rsidRPr="0073249E">
        <w:rPr>
          <w:rFonts w:asciiTheme="minorHAnsi" w:eastAsiaTheme="minorHAnsi" w:hAnsiTheme="minorHAnsi" w:hint="eastAsia"/>
        </w:rPr>
        <w:t>Paidy定期決済の支払方法を選択し、</w:t>
      </w:r>
      <w:r w:rsidR="00A43E4F" w:rsidRPr="0073249E">
        <w:rPr>
          <w:rFonts w:asciiTheme="minorHAnsi" w:eastAsiaTheme="minorHAnsi" w:hAnsiTheme="minorHAnsi" w:hint="eastAsia"/>
        </w:rPr>
        <w:t>「注文を確定する」ボタンを押下し、</w:t>
      </w:r>
      <w:r w:rsidR="00E72A37" w:rsidRPr="0073249E">
        <w:rPr>
          <w:rFonts w:asciiTheme="minorHAnsi" w:eastAsiaTheme="minorHAnsi" w:hAnsiTheme="minorHAnsi" w:hint="eastAsia"/>
        </w:rPr>
        <w:t>PaidyCheckoutのポップアップが表示されたら、</w:t>
      </w:r>
      <w:r w:rsidR="00076CF0" w:rsidRPr="0073249E">
        <w:rPr>
          <w:rFonts w:asciiTheme="minorHAnsi" w:eastAsiaTheme="minorHAnsi" w:hAnsiTheme="minorHAnsi" w:hint="eastAsia"/>
        </w:rPr>
        <w:t>失敗</w:t>
      </w:r>
      <w:r w:rsidR="00E72A37" w:rsidRPr="0073249E">
        <w:rPr>
          <w:rFonts w:asciiTheme="minorHAnsi" w:eastAsiaTheme="minorHAnsi" w:hAnsiTheme="minorHAnsi" w:hint="eastAsia"/>
        </w:rPr>
        <w:t>するmail addressとphone number</w:t>
      </w:r>
      <w:r w:rsidR="00F871A7" w:rsidRPr="0073249E">
        <w:rPr>
          <w:rFonts w:asciiTheme="minorHAnsi" w:eastAsiaTheme="minorHAnsi" w:hAnsiTheme="minorHAnsi" w:hint="eastAsia"/>
        </w:rPr>
        <w:t>を入力して処理を進め、</w:t>
      </w:r>
      <w:r w:rsidR="007C19EC" w:rsidRPr="0073249E">
        <w:rPr>
          <w:rFonts w:asciiTheme="minorHAnsi" w:eastAsiaTheme="minorHAnsi" w:hAnsiTheme="minorHAnsi" w:hint="eastAsia"/>
        </w:rPr>
        <w:t>エラーメッセージが</w:t>
      </w:r>
      <w:r w:rsidR="00F871A7" w:rsidRPr="0073249E">
        <w:rPr>
          <w:rFonts w:asciiTheme="minorHAnsi" w:eastAsiaTheme="minorHAnsi" w:hAnsiTheme="minorHAnsi" w:hint="eastAsia"/>
        </w:rPr>
        <w:t>画面に</w:t>
      </w:r>
      <w:r w:rsidR="007C19EC" w:rsidRPr="0073249E">
        <w:rPr>
          <w:rFonts w:asciiTheme="minorHAnsi" w:eastAsiaTheme="minorHAnsi" w:hAnsiTheme="minorHAnsi" w:hint="eastAsia"/>
        </w:rPr>
        <w:t>表示されること</w:t>
      </w:r>
    </w:p>
    <w:p w14:paraId="3EC57001" w14:textId="77777777" w:rsidR="00FB1EC8" w:rsidRPr="0073249E" w:rsidRDefault="00FB1EC8" w:rsidP="00E72A37">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Managerで、対象の注文番号の注文ステータスが、失敗となっていること</w:t>
      </w:r>
    </w:p>
    <w:p w14:paraId="5186B13D" w14:textId="77777777" w:rsidR="00F91455" w:rsidRPr="0073249E" w:rsidRDefault="00F91455">
      <w:pPr>
        <w:rPr>
          <w:rFonts w:asciiTheme="minorHAnsi" w:eastAsiaTheme="minorHAnsi" w:hAnsiTheme="minorHAnsi"/>
        </w:rPr>
      </w:pPr>
    </w:p>
    <w:p w14:paraId="0CA0757A" w14:textId="77777777" w:rsidR="009603D7" w:rsidRPr="0073249E" w:rsidRDefault="006F7532">
      <w:pPr>
        <w:rPr>
          <w:rFonts w:asciiTheme="minorHAnsi" w:eastAsiaTheme="minorHAnsi" w:hAnsiTheme="minorHAnsi"/>
        </w:rPr>
      </w:pPr>
      <w:r>
        <w:rPr>
          <w:rFonts w:asciiTheme="minorHAnsi" w:eastAsiaTheme="minorHAnsi" w:hAnsiTheme="minorHAnsi" w:hint="eastAsia"/>
        </w:rPr>
        <w:t>(3)</w:t>
      </w:r>
      <w:r w:rsidR="009813A3" w:rsidRPr="0073249E">
        <w:rPr>
          <w:rFonts w:asciiTheme="minorHAnsi" w:eastAsiaTheme="minorHAnsi" w:hAnsiTheme="minorHAnsi" w:hint="eastAsia"/>
        </w:rPr>
        <w:t>トークンありの注文</w:t>
      </w:r>
      <w:r w:rsidR="00AD1508">
        <w:rPr>
          <w:rFonts w:asciiTheme="minorHAnsi" w:eastAsiaTheme="minorHAnsi" w:hAnsiTheme="minorHAnsi" w:hint="eastAsia"/>
        </w:rPr>
        <w:t>の成功</w:t>
      </w:r>
    </w:p>
    <w:p w14:paraId="1F6E720F" w14:textId="77777777" w:rsidR="00640511" w:rsidRPr="0073249E" w:rsidRDefault="006F7532" w:rsidP="00640511">
      <w:pPr>
        <w:rPr>
          <w:rFonts w:asciiTheme="minorHAnsi" w:eastAsiaTheme="minorHAnsi" w:hAnsiTheme="minorHAnsi"/>
        </w:rPr>
      </w:pPr>
      <w:r>
        <w:rPr>
          <w:rFonts w:asciiTheme="minorHAnsi" w:eastAsiaTheme="minorHAnsi" w:hAnsiTheme="minorHAnsi" w:hint="eastAsia"/>
        </w:rPr>
        <w:t>・</w:t>
      </w:r>
      <w:r w:rsidR="007D4619" w:rsidRPr="0073249E">
        <w:rPr>
          <w:rFonts w:asciiTheme="minorHAnsi" w:eastAsiaTheme="minorHAnsi" w:hAnsiTheme="minorHAnsi" w:hint="eastAsia"/>
        </w:rPr>
        <w:t>1度Paidy定期決済を成功しているアカウントでログインし、</w:t>
      </w:r>
      <w:r w:rsidR="00640511" w:rsidRPr="0073249E">
        <w:rPr>
          <w:rFonts w:asciiTheme="minorHAnsi" w:eastAsiaTheme="minorHAnsi" w:hAnsiTheme="minorHAnsi" w:hint="eastAsia"/>
        </w:rPr>
        <w:t>Paidy定期決済の支払方法を選択し、</w:t>
      </w:r>
      <w:r w:rsidR="00AD1508" w:rsidRPr="0073249E">
        <w:rPr>
          <w:rFonts w:asciiTheme="minorHAnsi" w:eastAsiaTheme="minorHAnsi" w:hAnsiTheme="minorHAnsi" w:hint="eastAsia"/>
        </w:rPr>
        <w:t>「注文を確定する」ボタンを押下</w:t>
      </w:r>
      <w:r w:rsidR="00AD1508">
        <w:rPr>
          <w:rFonts w:asciiTheme="minorHAnsi" w:eastAsiaTheme="minorHAnsi" w:hAnsiTheme="minorHAnsi" w:hint="eastAsia"/>
        </w:rPr>
        <w:t>すると</w:t>
      </w:r>
      <w:r w:rsidR="00AD1508" w:rsidRPr="0073249E">
        <w:rPr>
          <w:rFonts w:asciiTheme="minorHAnsi" w:eastAsiaTheme="minorHAnsi" w:hAnsiTheme="minorHAnsi" w:hint="eastAsia"/>
        </w:rPr>
        <w:t>、</w:t>
      </w:r>
      <w:r w:rsidR="00640511" w:rsidRPr="0073249E">
        <w:rPr>
          <w:rFonts w:asciiTheme="minorHAnsi" w:eastAsiaTheme="minorHAnsi" w:hAnsiTheme="minorHAnsi" w:hint="eastAsia"/>
        </w:rPr>
        <w:t>商品購入完了画面が表示されること</w:t>
      </w:r>
    </w:p>
    <w:p w14:paraId="0B16B64B" w14:textId="77777777" w:rsidR="00110782" w:rsidRPr="0073249E" w:rsidRDefault="00110782" w:rsidP="00110782">
      <w:pPr>
        <w:rPr>
          <w:rFonts w:asciiTheme="minorHAnsi" w:eastAsiaTheme="minorHAnsi" w:hAnsiTheme="minorHAnsi"/>
        </w:rPr>
      </w:pPr>
      <w:r w:rsidRPr="0073249E">
        <w:rPr>
          <w:rFonts w:asciiTheme="minorHAnsi" w:eastAsiaTheme="minorHAnsi" w:hAnsiTheme="minorHAnsi" w:hint="eastAsia"/>
        </w:rPr>
        <w:t>・トークンが存在するため、PaidyCheckoutのポップアップが表示されないこと</w:t>
      </w:r>
    </w:p>
    <w:p w14:paraId="64651C96" w14:textId="77777777" w:rsidR="00640511" w:rsidRPr="0073249E" w:rsidRDefault="00640511" w:rsidP="00640511">
      <w:pPr>
        <w:rPr>
          <w:rFonts w:asciiTheme="minorHAnsi" w:eastAsiaTheme="minorHAnsi" w:hAnsiTheme="minorHAnsi"/>
        </w:rPr>
      </w:pPr>
      <w:r w:rsidRPr="0073249E">
        <w:rPr>
          <w:rFonts w:asciiTheme="minorHAnsi" w:eastAsiaTheme="minorHAnsi" w:hAnsiTheme="minorHAnsi" w:hint="eastAsia"/>
        </w:rPr>
        <w:t>・Paidyマーチャントサイトで今回作成されたCommerceCloudの注文番号が、取引IDとして表示されること</w:t>
      </w:r>
    </w:p>
    <w:p w14:paraId="56D21734" w14:textId="77777777" w:rsidR="00FB1EC8" w:rsidRPr="0073249E" w:rsidRDefault="00AF1FB7" w:rsidP="00FB1EC8">
      <w:pPr>
        <w:rPr>
          <w:rFonts w:asciiTheme="minorHAnsi" w:eastAsiaTheme="minorHAnsi" w:hAnsiTheme="minorHAnsi"/>
        </w:rPr>
      </w:pPr>
      <w:r>
        <w:rPr>
          <w:rFonts w:asciiTheme="minorHAnsi" w:eastAsiaTheme="minorHAnsi" w:hAnsiTheme="minorHAnsi" w:hint="eastAsia"/>
        </w:rPr>
        <w:t>・Commerce CloudのBusiness Managerで、対象の注文番号の注文ステータスが</w:t>
      </w:r>
      <w:r w:rsidR="00FB1EC8" w:rsidRPr="0073249E">
        <w:rPr>
          <w:rFonts w:asciiTheme="minorHAnsi" w:eastAsiaTheme="minorHAnsi" w:hAnsiTheme="minorHAnsi" w:hint="eastAsia"/>
        </w:rPr>
        <w:t>、新規となっていること</w:t>
      </w:r>
    </w:p>
    <w:p w14:paraId="0BA0A23C" w14:textId="77777777" w:rsidR="000328DA" w:rsidRDefault="000328DA" w:rsidP="000328DA">
      <w:pPr>
        <w:pStyle w:val="1"/>
        <w:rPr>
          <w:rFonts w:asciiTheme="minorHAnsi" w:eastAsiaTheme="minorHAnsi" w:hAnsiTheme="minorHAnsi" w:cs="ＭＳ ゴシック"/>
        </w:rPr>
      </w:pPr>
      <w:bookmarkStart w:id="118" w:name="_5.運用案"/>
      <w:bookmarkStart w:id="119" w:name="_Toc88741590"/>
      <w:bookmarkEnd w:id="118"/>
      <w:r w:rsidRPr="0073249E">
        <w:rPr>
          <w:rFonts w:asciiTheme="minorHAnsi" w:eastAsiaTheme="minorHAnsi" w:hAnsiTheme="minorHAnsi" w:cs="Arial Unicode MS" w:hint="eastAsia"/>
        </w:rPr>
        <w:lastRenderedPageBreak/>
        <w:t>5</w:t>
      </w:r>
      <w:r w:rsidRPr="0073249E">
        <w:rPr>
          <w:rFonts w:asciiTheme="minorHAnsi" w:eastAsiaTheme="minorHAnsi" w:hAnsiTheme="minorHAnsi" w:cs="Arial Unicode MS"/>
        </w:rPr>
        <w:t>.</w:t>
      </w:r>
      <w:r w:rsidR="00970505">
        <w:rPr>
          <w:rFonts w:asciiTheme="minorHAnsi" w:eastAsiaTheme="minorHAnsi" w:hAnsiTheme="minorHAnsi" w:cs="Arial Unicode MS" w:hint="eastAsia"/>
        </w:rPr>
        <w:t xml:space="preserve"> Webhook</w:t>
      </w:r>
      <w:r>
        <w:rPr>
          <w:rFonts w:asciiTheme="minorHAnsi" w:eastAsiaTheme="minorHAnsi" w:hAnsiTheme="minorHAnsi" w:cs="Arial Unicode MS" w:hint="eastAsia"/>
        </w:rPr>
        <w:t>運用案</w:t>
      </w:r>
      <w:bookmarkEnd w:id="119"/>
    </w:p>
    <w:p w14:paraId="28575FBB" w14:textId="77777777" w:rsidR="00C72AE6" w:rsidRPr="00E35598" w:rsidRDefault="00C72AE6" w:rsidP="00C72AE6">
      <w:pPr>
        <w:pStyle w:val="2"/>
      </w:pPr>
      <w:bookmarkStart w:id="120" w:name="_Toc88741591"/>
      <w:r w:rsidRPr="00E35598">
        <w:rPr>
          <w:rFonts w:hint="eastAsia"/>
        </w:rPr>
        <w:t>5-1.</w:t>
      </w:r>
      <w:r>
        <w:rPr>
          <w:rFonts w:hint="eastAsia"/>
        </w:rPr>
        <w:t xml:space="preserve"> </w:t>
      </w:r>
      <w:r w:rsidRPr="00C72AE6">
        <w:rPr>
          <w:rFonts w:hint="eastAsia"/>
        </w:rPr>
        <w:t>Webhook運用について</w:t>
      </w:r>
      <w:bookmarkEnd w:id="120"/>
      <w:r w:rsidRPr="00E35598">
        <w:t xml:space="preserve"> </w:t>
      </w:r>
    </w:p>
    <w:p w14:paraId="5EE184D1"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Paidy決済は、JavaScriptアプリケーションを介してコンシューマーとPaidyが直接通信をして与信を実行するものです。したがって、コンシューマーの離脱や通信の断絶によって、決済完了の結果をECサイトが受け取れず、Paidy側にのみ決済データが残るケースが、仕様上の制約として存在します。</w:t>
      </w:r>
    </w:p>
    <w:p w14:paraId="6C57C439" w14:textId="77777777" w:rsidR="00C72AE6" w:rsidRPr="00C72AE6" w:rsidRDefault="00C72AE6" w:rsidP="00C72AE6">
      <w:pPr>
        <w:rPr>
          <w:rFonts w:asciiTheme="minorHAnsi" w:eastAsiaTheme="minorHAnsi" w:hAnsiTheme="minorHAnsi"/>
        </w:rPr>
      </w:pPr>
    </w:p>
    <w:p w14:paraId="512B53F6"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この不整合が発生した場合の問題は２点あります。</w:t>
      </w:r>
    </w:p>
    <w:p w14:paraId="018EEE39"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１．その注文を成立させる機会をショップが失う。</w:t>
      </w:r>
    </w:p>
    <w:p w14:paraId="0EB2CB0D"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２．その注文を成立させなくてよい場合、コンシューマーがPaidyの与信枠を取られたままとなる。</w:t>
      </w:r>
    </w:p>
    <w:p w14:paraId="3D404BC9" w14:textId="77777777" w:rsidR="00C72AE6" w:rsidRPr="00C72AE6" w:rsidRDefault="00C72AE6" w:rsidP="00C72AE6">
      <w:pPr>
        <w:rPr>
          <w:rFonts w:asciiTheme="minorHAnsi" w:eastAsiaTheme="minorHAnsi" w:hAnsiTheme="minorHAnsi"/>
        </w:rPr>
      </w:pPr>
    </w:p>
    <w:p w14:paraId="281469B7"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これに対処するための機能としてWebhookがあります。</w:t>
      </w:r>
    </w:p>
    <w:p w14:paraId="735B4648"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加盟店はWebhookを使用し、不整合決済を検知できます。</w:t>
      </w:r>
    </w:p>
    <w:p w14:paraId="61319B8A" w14:textId="77777777" w:rsidR="00C72AE6" w:rsidRPr="00C72AE6" w:rsidRDefault="00C72AE6" w:rsidP="00C72AE6">
      <w:pPr>
        <w:rPr>
          <w:rFonts w:asciiTheme="minorHAnsi" w:eastAsiaTheme="minorHAnsi" w:hAnsiTheme="minorHAnsi"/>
        </w:rPr>
      </w:pPr>
    </w:p>
    <w:p w14:paraId="0B31953B" w14:textId="77777777" w:rsidR="000328DA" w:rsidRPr="005051DF" w:rsidRDefault="000328DA" w:rsidP="000328DA">
      <w:pPr>
        <w:pStyle w:val="2"/>
      </w:pPr>
      <w:bookmarkStart w:id="121" w:name="_Toc88741592"/>
      <w:r w:rsidRPr="005051DF">
        <w:t>5-</w:t>
      </w:r>
      <w:r w:rsidR="00C72AE6">
        <w:rPr>
          <w:rFonts w:hint="eastAsia"/>
        </w:rPr>
        <w:t>2</w:t>
      </w:r>
      <w:r w:rsidRPr="005051DF">
        <w:t>.</w:t>
      </w:r>
      <w:r w:rsidR="00C72AE6">
        <w:rPr>
          <w:rFonts w:hint="eastAsia"/>
        </w:rPr>
        <w:t xml:space="preserve"> </w:t>
      </w:r>
      <w:r w:rsidR="00C72AE6" w:rsidRPr="00C72AE6">
        <w:rPr>
          <w:rFonts w:hint="eastAsia"/>
        </w:rPr>
        <w:t>不整合決済検知の流れ</w:t>
      </w:r>
      <w:bookmarkEnd w:id="121"/>
    </w:p>
    <w:p w14:paraId="100C5B58" w14:textId="53A3373A" w:rsidR="000328DA" w:rsidRDefault="5305FD2C" w:rsidP="000328DA">
      <w:r>
        <w:t xml:space="preserve"> </w:t>
      </w:r>
      <w:del w:id="122" w:author="Kameda Kentaro" w:date="2022-10-31T20:00:00Z">
        <w:r w:rsidR="49D9F76A" w:rsidDel="005C6D43">
          <w:rPr>
            <w:noProof/>
          </w:rPr>
          <w:drawing>
            <wp:inline distT="0" distB="0" distL="0" distR="0" wp14:anchorId="251CA41E" wp14:editId="5BA784AC">
              <wp:extent cx="6657340" cy="3648075"/>
              <wp:effectExtent l="0" t="0" r="0" b="9525"/>
              <wp:docPr id="815850163"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1"/>
                      <pic:cNvPicPr/>
                    </pic:nvPicPr>
                    <pic:blipFill>
                      <a:blip r:embed="rId70">
                        <a:extLst>
                          <a:ext uri="{28A0092B-C50C-407E-A947-70E740481C1C}">
                            <a14:useLocalDpi xmlns:a14="http://schemas.microsoft.com/office/drawing/2010/main" val="0"/>
                          </a:ext>
                        </a:extLst>
                      </a:blip>
                      <a:stretch>
                        <a:fillRect/>
                      </a:stretch>
                    </pic:blipFill>
                    <pic:spPr>
                      <a:xfrm>
                        <a:off x="0" y="0"/>
                        <a:ext cx="6657340" cy="3648075"/>
                      </a:xfrm>
                      <a:prstGeom prst="rect">
                        <a:avLst/>
                      </a:prstGeom>
                    </pic:spPr>
                  </pic:pic>
                </a:graphicData>
              </a:graphic>
            </wp:inline>
          </w:drawing>
        </w:r>
      </w:del>
      <w:ins w:id="123" w:author="Kameda Kentaro" w:date="2022-10-31T20:00:00Z">
        <w:r w:rsidR="005C6D43" w:rsidRPr="007F2398">
          <w:rPr>
            <w:noProof/>
          </w:rPr>
          <w:drawing>
            <wp:inline distT="0" distB="0" distL="0" distR="0" wp14:anchorId="378A8D07" wp14:editId="59512107">
              <wp:extent cx="5838825" cy="3197319"/>
              <wp:effectExtent l="0" t="0" r="0" b="3175"/>
              <wp:docPr id="2" name="図 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ダイアグラム&#10;&#10;自動的に生成された説明"/>
                      <pic:cNvPicPr/>
                    </pic:nvPicPr>
                    <pic:blipFill>
                      <a:blip r:embed="rId71"/>
                      <a:stretch>
                        <a:fillRect/>
                      </a:stretch>
                    </pic:blipFill>
                    <pic:spPr>
                      <a:xfrm>
                        <a:off x="0" y="0"/>
                        <a:ext cx="5907911" cy="3235150"/>
                      </a:xfrm>
                      <a:prstGeom prst="rect">
                        <a:avLst/>
                      </a:prstGeom>
                    </pic:spPr>
                  </pic:pic>
                </a:graphicData>
              </a:graphic>
            </wp:inline>
          </w:drawing>
        </w:r>
      </w:ins>
    </w:p>
    <w:p w14:paraId="1041D03A" w14:textId="77777777" w:rsidR="000328DA" w:rsidRDefault="000328DA" w:rsidP="000328DA">
      <w:r>
        <w:rPr>
          <w:rFonts w:hint="eastAsia"/>
        </w:rPr>
        <w:t>①．決済</w:t>
      </w:r>
    </w:p>
    <w:p w14:paraId="4DBB82FD" w14:textId="77777777" w:rsidR="000328DA" w:rsidRDefault="000328DA" w:rsidP="000328DA">
      <w:pPr>
        <w:ind w:leftChars="100" w:left="220"/>
      </w:pPr>
      <w:r w:rsidRPr="002A0B14">
        <w:rPr>
          <w:rFonts w:asciiTheme="minorHAnsi" w:eastAsiaTheme="minorHAnsi" w:hAnsiTheme="minorHAnsi" w:cs="Arial Unicode MS"/>
        </w:rPr>
        <w:t>Commerce Cloud</w:t>
      </w:r>
      <w:r>
        <w:rPr>
          <w:rFonts w:asciiTheme="minorHAnsi" w:eastAsiaTheme="minorHAnsi" w:hAnsiTheme="minorHAnsi" w:cs="Arial Unicode MS" w:hint="eastAsia"/>
        </w:rPr>
        <w:t>から</w:t>
      </w:r>
      <w:r>
        <w:rPr>
          <w:rFonts w:hint="eastAsia"/>
        </w:rPr>
        <w:t>Paidyを利用して決済を行う。Paidyからの決済結果のコールバックにより、下記3種類の注文ステータスが発生する。</w:t>
      </w:r>
    </w:p>
    <w:p w14:paraId="35680468" w14:textId="77777777" w:rsidR="000328DA" w:rsidRDefault="000328DA" w:rsidP="000328DA">
      <w:pPr>
        <w:ind w:leftChars="100" w:left="220"/>
      </w:pPr>
      <w:r>
        <w:rPr>
          <w:rFonts w:hint="eastAsia"/>
        </w:rPr>
        <w:lastRenderedPageBreak/>
        <w:t>・決済成功：New（新規）</w:t>
      </w:r>
      <w:r>
        <w:tab/>
      </w:r>
      <w:r>
        <w:tab/>
      </w:r>
      <w:r>
        <w:rPr>
          <w:rFonts w:hint="eastAsia"/>
        </w:rPr>
        <w:t>→注文一覧へ出力される。支払い可能な状態</w:t>
      </w:r>
    </w:p>
    <w:p w14:paraId="5D37D15D" w14:textId="77777777" w:rsidR="000328DA" w:rsidRDefault="000328DA" w:rsidP="000328DA">
      <w:pPr>
        <w:ind w:leftChars="100" w:left="220"/>
      </w:pPr>
      <w:r>
        <w:rPr>
          <w:rFonts w:hint="eastAsia"/>
        </w:rPr>
        <w:t>・決済失敗：Failed（失敗）</w:t>
      </w:r>
      <w:r>
        <w:tab/>
      </w:r>
      <w:r>
        <w:rPr>
          <w:rFonts w:hint="eastAsia"/>
        </w:rPr>
        <w:t>→注文一覧へ出力されない。支払い不可能な状態</w:t>
      </w:r>
    </w:p>
    <w:p w14:paraId="16723867" w14:textId="77777777" w:rsidR="000328DA" w:rsidRDefault="000328DA" w:rsidP="000328DA">
      <w:pPr>
        <w:ind w:leftChars="100" w:left="220"/>
      </w:pPr>
      <w:r>
        <w:rPr>
          <w:rFonts w:hint="eastAsia"/>
        </w:rPr>
        <w:t>・決済途中：Created（作成済）</w:t>
      </w:r>
      <w:r>
        <w:tab/>
      </w:r>
      <w:r>
        <w:rPr>
          <w:rFonts w:hint="eastAsia"/>
        </w:rPr>
        <w:t>→注文一覧へ出力されない。支払い不可能な状態、決済のUPDATEを行うことにより支払い可能な状態へ遷移する。</w:t>
      </w:r>
    </w:p>
    <w:p w14:paraId="0C954BC7" w14:textId="77777777" w:rsidR="000328DA" w:rsidRDefault="000328DA" w:rsidP="000328DA">
      <w:r>
        <w:rPr>
          <w:rFonts w:hint="eastAsia"/>
        </w:rPr>
        <w:t>②．Webhook</w:t>
      </w:r>
    </w:p>
    <w:p w14:paraId="43BD4CDF" w14:textId="77777777" w:rsidR="000328DA" w:rsidRDefault="000328DA" w:rsidP="000328DA">
      <w:pPr>
        <w:ind w:leftChars="100" w:left="220"/>
      </w:pPr>
      <w:r>
        <w:rPr>
          <w:rFonts w:asciiTheme="minorHAnsi" w:eastAsiaTheme="minorHAnsi" w:hAnsiTheme="minorHAnsi" w:cs="Arial Unicode MS" w:hint="eastAsia"/>
        </w:rPr>
        <w:t>マーチャントのバックエンドへWebhookエンドポイントを設定することにより、Paidyからの決済成功が通知される。</w:t>
      </w:r>
    </w:p>
    <w:p w14:paraId="71052019" w14:textId="77777777" w:rsidR="000328DA" w:rsidRDefault="000328DA" w:rsidP="000328DA">
      <w:r>
        <w:rPr>
          <w:rFonts w:hint="eastAsia"/>
        </w:rPr>
        <w:t>③．注文一覧</w:t>
      </w:r>
    </w:p>
    <w:p w14:paraId="309F883C" w14:textId="77777777" w:rsidR="000328DA" w:rsidRDefault="000328DA" w:rsidP="000328DA">
      <w:pPr>
        <w:ind w:leftChars="100" w:left="220"/>
      </w:pPr>
      <w:r w:rsidRPr="002A0B14">
        <w:rPr>
          <w:rFonts w:asciiTheme="minorHAnsi" w:eastAsiaTheme="minorHAnsi" w:hAnsiTheme="minorHAnsi" w:cs="Arial Unicode MS"/>
        </w:rPr>
        <w:t>Commerce Cloud</w:t>
      </w:r>
      <w:r>
        <w:rPr>
          <w:rFonts w:asciiTheme="minorHAnsi" w:eastAsiaTheme="minorHAnsi" w:hAnsiTheme="minorHAnsi" w:cs="Arial Unicode MS" w:hint="eastAsia"/>
        </w:rPr>
        <w:t>のバッチ処理により決済成功した注文一覧が、マーチャントのバックエンドへx</w:t>
      </w:r>
      <w:r>
        <w:rPr>
          <w:rFonts w:asciiTheme="minorHAnsi" w:eastAsiaTheme="minorHAnsi" w:hAnsiTheme="minorHAnsi" w:cs="Arial Unicode MS"/>
        </w:rPr>
        <w:t>ml</w:t>
      </w:r>
      <w:r>
        <w:rPr>
          <w:rFonts w:asciiTheme="minorHAnsi" w:eastAsiaTheme="minorHAnsi" w:hAnsiTheme="minorHAnsi" w:cs="Arial Unicode MS" w:hint="eastAsia"/>
        </w:rPr>
        <w:t>ファイルで送信される。</w:t>
      </w:r>
    </w:p>
    <w:p w14:paraId="051A06C1" w14:textId="77777777" w:rsidR="007659CD" w:rsidRDefault="007659CD" w:rsidP="007659CD">
      <w:r>
        <w:rPr>
          <w:rFonts w:hint="eastAsia"/>
        </w:rPr>
        <w:t>④．不整合決済チェック処理</w:t>
      </w:r>
    </w:p>
    <w:p w14:paraId="23A6B2E7" w14:textId="77777777" w:rsidR="00970505" w:rsidRDefault="007659CD" w:rsidP="000328DA">
      <w:pPr>
        <w:ind w:leftChars="100" w:left="220"/>
        <w:rPr>
          <w:rFonts w:asciiTheme="minorHAnsi" w:eastAsiaTheme="minorHAnsi" w:hAnsiTheme="minorHAnsi" w:cs="Arial Unicode MS"/>
        </w:rPr>
      </w:pPr>
      <w:r>
        <w:rPr>
          <w:rFonts w:hint="eastAsia"/>
        </w:rPr>
        <w:t>Webhookのデータ（②）は存在するが、Commerce Cloudの決済データ（③）が存在しない決済をチェックする。</w:t>
      </w:r>
    </w:p>
    <w:p w14:paraId="2E1DEA13" w14:textId="77777777" w:rsidR="00970505" w:rsidRDefault="00970505" w:rsidP="005051DF">
      <w:pPr>
        <w:pStyle w:val="2"/>
      </w:pPr>
      <w:bookmarkStart w:id="124" w:name="_Toc88741593"/>
      <w:r>
        <w:rPr>
          <w:rFonts w:asciiTheme="minorHAnsi" w:eastAsiaTheme="minorHAnsi" w:hAnsiTheme="minorHAnsi" w:cs="Arial Unicode MS" w:hint="eastAsia"/>
        </w:rPr>
        <w:t>5</w:t>
      </w:r>
      <w:r w:rsidRPr="0073249E">
        <w:rPr>
          <w:rFonts w:asciiTheme="minorHAnsi" w:eastAsiaTheme="minorHAnsi" w:hAnsiTheme="minorHAnsi" w:cs="Arial Unicode MS"/>
        </w:rPr>
        <w:t>-</w:t>
      </w:r>
      <w:r w:rsidR="00C72AE6">
        <w:rPr>
          <w:rFonts w:asciiTheme="minorHAnsi" w:eastAsiaTheme="minorHAnsi" w:hAnsiTheme="minorHAnsi" w:cs="Arial Unicode MS"/>
        </w:rPr>
        <w:t>3</w:t>
      </w:r>
      <w:r w:rsidRPr="0073249E">
        <w:rPr>
          <w:rFonts w:asciiTheme="minorHAnsi" w:eastAsiaTheme="minorHAnsi" w:hAnsiTheme="minorHAnsi" w:cs="Arial Unicode MS"/>
        </w:rPr>
        <w:t>.</w:t>
      </w:r>
      <w:r w:rsidRPr="008551A0">
        <w:rPr>
          <w:rFonts w:hint="eastAsia"/>
        </w:rPr>
        <w:t xml:space="preserve"> </w:t>
      </w:r>
      <w:r w:rsidR="00C72AE6" w:rsidRPr="00C72AE6">
        <w:rPr>
          <w:rFonts w:hint="eastAsia"/>
        </w:rPr>
        <w:t>不整合の対処方法</w:t>
      </w:r>
      <w:bookmarkEnd w:id="124"/>
    </w:p>
    <w:p w14:paraId="31A560F4" w14:textId="77777777" w:rsidR="00E22BD5" w:rsidRDefault="00E22BD5" w:rsidP="00E22BD5"/>
    <w:p w14:paraId="6ED25849" w14:textId="77777777" w:rsidR="00E22BD5" w:rsidRPr="00C72AE6" w:rsidRDefault="00E22BD5" w:rsidP="00E22BD5">
      <w:pPr>
        <w:rPr>
          <w:rFonts w:asciiTheme="minorHAnsi" w:eastAsiaTheme="minorHAnsi" w:hAnsiTheme="minorHAnsi"/>
        </w:rPr>
      </w:pPr>
      <w:r w:rsidRPr="00C72AE6">
        <w:rPr>
          <w:rFonts w:asciiTheme="minorHAnsi" w:eastAsiaTheme="minorHAnsi" w:hAnsiTheme="minorHAnsi" w:hint="eastAsia"/>
        </w:rPr>
        <w:t>検知した不整合決済については、以下の対処を行うことにより、上記にあげた問題を解消することが可能です。</w:t>
      </w:r>
    </w:p>
    <w:p w14:paraId="70DF735C" w14:textId="77777777" w:rsidR="00E22BD5" w:rsidRPr="00C72AE6" w:rsidRDefault="00E22BD5" w:rsidP="00E22BD5">
      <w:pPr>
        <w:rPr>
          <w:rFonts w:asciiTheme="minorHAnsi" w:eastAsiaTheme="minorHAnsi" w:hAnsiTheme="minorHAnsi"/>
        </w:rPr>
      </w:pPr>
    </w:p>
    <w:p w14:paraId="55D4DC3F" w14:textId="77777777" w:rsidR="00E22BD5" w:rsidRPr="005051DF" w:rsidRDefault="006C2065" w:rsidP="005051DF">
      <w:pPr>
        <w:pStyle w:val="3"/>
        <w:rPr>
          <w:rFonts w:asciiTheme="minorHAnsi" w:eastAsiaTheme="minorHAnsi" w:hAnsiTheme="minorHAnsi" w:cs="Arial Unicode MS"/>
        </w:rPr>
      </w:pPr>
      <w:bookmarkStart w:id="125" w:name="_Toc88741594"/>
      <w:r>
        <w:rPr>
          <w:rFonts w:asciiTheme="minorHAnsi" w:eastAsiaTheme="minorHAnsi" w:hAnsiTheme="minorHAnsi" w:cs="Arial Unicode MS" w:hint="eastAsia"/>
          <w:color w:val="000000"/>
        </w:rPr>
        <w:t xml:space="preserve">5-3-1. </w:t>
      </w:r>
      <w:r w:rsidR="00E22BD5" w:rsidRPr="005051DF">
        <w:rPr>
          <w:rFonts w:asciiTheme="minorHAnsi" w:eastAsiaTheme="minorHAnsi" w:hAnsiTheme="minorHAnsi" w:cs="Arial Unicode MS" w:hint="eastAsia"/>
          <w:color w:val="000000"/>
        </w:rPr>
        <w:t>対処案１</w:t>
      </w:r>
      <w:bookmarkEnd w:id="125"/>
    </w:p>
    <w:p w14:paraId="2ED12B40" w14:textId="77777777" w:rsidR="00E22BD5" w:rsidRPr="00C72AE6" w:rsidRDefault="00E22BD5" w:rsidP="00E22BD5">
      <w:pPr>
        <w:rPr>
          <w:rFonts w:asciiTheme="minorHAnsi" w:eastAsiaTheme="minorHAnsi" w:hAnsiTheme="minorHAnsi"/>
        </w:rPr>
      </w:pPr>
      <w:r w:rsidRPr="00C72AE6">
        <w:rPr>
          <w:rFonts w:asciiTheme="minorHAnsi" w:eastAsiaTheme="minorHAnsi" w:hAnsiTheme="minorHAnsi" w:hint="eastAsia"/>
        </w:rPr>
        <w:t>不整合となった決済をリストに出力し、加盟店の担当者が確認する案です。</w:t>
      </w:r>
    </w:p>
    <w:p w14:paraId="3742D6A7" w14:textId="77777777" w:rsidR="00E22BD5" w:rsidRDefault="00E22BD5" w:rsidP="00E22BD5">
      <w:pPr>
        <w:rPr>
          <w:rFonts w:asciiTheme="minorHAnsi" w:eastAsiaTheme="minorHAnsi" w:hAnsiTheme="minorHAnsi"/>
        </w:rPr>
      </w:pPr>
      <w:r w:rsidRPr="00C72AE6">
        <w:rPr>
          <w:rFonts w:asciiTheme="minorHAnsi" w:eastAsiaTheme="minorHAnsi" w:hAnsiTheme="minorHAnsi" w:hint="eastAsia"/>
        </w:rPr>
        <w:t>確認後、しかるべき対処（決済成立、または決済キャンセル）を行います。</w:t>
      </w:r>
    </w:p>
    <w:p w14:paraId="3A413BF6" w14:textId="77777777" w:rsidR="006C2065" w:rsidRPr="00C72AE6" w:rsidRDefault="006C2065" w:rsidP="00E22BD5">
      <w:pPr>
        <w:rPr>
          <w:rFonts w:asciiTheme="minorHAnsi" w:eastAsiaTheme="minorHAnsi" w:hAnsiTheme="minorHAnsi"/>
        </w:rPr>
      </w:pPr>
    </w:p>
    <w:p w14:paraId="4E887413" w14:textId="77777777" w:rsidR="00E22BD5" w:rsidRPr="005051DF" w:rsidRDefault="00E22BD5" w:rsidP="00E22BD5">
      <w:pPr>
        <w:rPr>
          <w:rFonts w:asciiTheme="minorHAnsi" w:eastAsiaTheme="minorHAnsi" w:hAnsiTheme="minorHAnsi"/>
          <w:b/>
        </w:rPr>
      </w:pPr>
      <w:r w:rsidRPr="005051DF">
        <w:rPr>
          <w:rFonts w:asciiTheme="minorHAnsi" w:eastAsiaTheme="minorHAnsi" w:hAnsiTheme="minorHAnsi" w:hint="eastAsia"/>
          <w:b/>
        </w:rPr>
        <w:t>１）決済を成立させる方法</w:t>
      </w:r>
    </w:p>
    <w:p w14:paraId="2DBEA2D5" w14:textId="77777777" w:rsidR="00412A64" w:rsidRDefault="00223DE7" w:rsidP="005051DF">
      <w:pPr>
        <w:ind w:leftChars="100" w:left="220"/>
      </w:pPr>
      <w:r>
        <w:rPr>
          <w:rFonts w:hint="eastAsia"/>
        </w:rPr>
        <w:t>Commerce</w:t>
      </w:r>
      <w:r>
        <w:t xml:space="preserve"> </w:t>
      </w:r>
      <w:r>
        <w:rPr>
          <w:rFonts w:hint="eastAsia"/>
        </w:rPr>
        <w:t>Cloudの</w:t>
      </w:r>
      <w:r w:rsidR="00412A64" w:rsidRPr="0073249E">
        <w:rPr>
          <w:rFonts w:asciiTheme="minorHAnsi" w:eastAsiaTheme="minorHAnsi" w:hAnsiTheme="minorHAnsi" w:cs="Arial Unicode MS"/>
        </w:rPr>
        <w:t>BusinessManager</w:t>
      </w:r>
      <w:r w:rsidR="00412A64">
        <w:rPr>
          <w:rFonts w:asciiTheme="minorHAnsi" w:eastAsiaTheme="minorHAnsi" w:hAnsiTheme="minorHAnsi" w:cs="Arial Unicode MS" w:hint="eastAsia"/>
        </w:rPr>
        <w:t>より</w:t>
      </w:r>
      <w:r w:rsidR="00F0117C">
        <w:rPr>
          <w:rFonts w:hint="eastAsia"/>
        </w:rPr>
        <w:t>Order機能を利用し、ステータスを更新する。</w:t>
      </w:r>
    </w:p>
    <w:p w14:paraId="33D28B4B" w14:textId="77777777" w:rsidR="00412A64" w:rsidRDefault="00412A64" w:rsidP="00223DE7">
      <w:pPr>
        <w:ind w:leftChars="100" w:left="220"/>
      </w:pPr>
    </w:p>
    <w:p w14:paraId="2D2CD00F" w14:textId="77777777" w:rsidR="00F0117C" w:rsidRPr="00F0117C" w:rsidRDefault="00F0117C" w:rsidP="00F0117C">
      <w:pPr>
        <w:ind w:leftChars="100" w:left="220"/>
        <w:rPr>
          <w:lang w:val="en-US" w:eastAsia="ja"/>
        </w:rPr>
      </w:pPr>
      <w:r>
        <w:rPr>
          <w:rFonts w:hint="eastAsia"/>
          <w:lang w:val="en-US" w:eastAsia="ja"/>
        </w:rPr>
        <w:t>・</w:t>
      </w:r>
      <w:r w:rsidRPr="00F0117C">
        <w:rPr>
          <w:rFonts w:hint="eastAsia"/>
          <w:lang w:val="en-US" w:eastAsia="ja"/>
        </w:rPr>
        <w:t>Generalタブ</w:t>
      </w:r>
    </w:p>
    <w:p w14:paraId="37EFA3E3" w14:textId="07692BB0" w:rsidR="00F0117C" w:rsidRDefault="6BEA9436" w:rsidP="00F0117C">
      <w:pPr>
        <w:ind w:leftChars="100" w:left="220"/>
        <w:rPr>
          <w:ins w:id="126" w:author="Tomonori Nishioka" w:date="2022-11-17T09:56:00Z"/>
          <w:lang w:val="en-US" w:eastAsia="ja"/>
        </w:rPr>
      </w:pPr>
      <w:del w:id="127" w:author="Tomonori Nishioka" w:date="2022-11-17T09:56:00Z">
        <w:r w:rsidDel="009337F6">
          <w:rPr>
            <w:noProof/>
          </w:rPr>
          <w:drawing>
            <wp:inline distT="0" distB="0" distL="0" distR="0" wp14:anchorId="1E976F9C" wp14:editId="68BDB4CF">
              <wp:extent cx="5732780" cy="2215515"/>
              <wp:effectExtent l="0" t="0" r="1270" b="0"/>
              <wp:docPr id="776094124" name="図 63" descr="https://lh3.googleusercontent.com/Dpw9HICPKeCEofHtzkgxHlEm96CfuCTcVcS5j2ETGeYNcPA5TqUHFN4QG16iYaIyFNiBjwsYfyiWFW-4Hf0avs2t56kYZwE5D_XVIeZnlSDEqMCFuoYsc6buICu4GP6TwDXN_R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3"/>
                      <pic:cNvPicPr/>
                    </pic:nvPicPr>
                    <pic:blipFill>
                      <a:blip r:embed="rId72">
                        <a:extLst>
                          <a:ext uri="{28A0092B-C50C-407E-A947-70E740481C1C}">
                            <a14:useLocalDpi xmlns:a14="http://schemas.microsoft.com/office/drawing/2010/main" val="0"/>
                          </a:ext>
                        </a:extLst>
                      </a:blip>
                      <a:stretch>
                        <a:fillRect/>
                      </a:stretch>
                    </pic:blipFill>
                    <pic:spPr>
                      <a:xfrm>
                        <a:off x="0" y="0"/>
                        <a:ext cx="5732780" cy="2215515"/>
                      </a:xfrm>
                      <a:prstGeom prst="rect">
                        <a:avLst/>
                      </a:prstGeom>
                    </pic:spPr>
                  </pic:pic>
                </a:graphicData>
              </a:graphic>
            </wp:inline>
          </w:drawing>
        </w:r>
      </w:del>
    </w:p>
    <w:p w14:paraId="308E2BDC" w14:textId="7B46C4FA" w:rsidR="009337F6" w:rsidRDefault="009337F6" w:rsidP="00F0117C">
      <w:pPr>
        <w:ind w:leftChars="100" w:left="220"/>
        <w:rPr>
          <w:lang w:val="en-US" w:eastAsia="ja"/>
        </w:rPr>
      </w:pPr>
      <w:ins w:id="128" w:author="Tomonori Nishioka" w:date="2022-11-17T09:56:00Z">
        <w:r w:rsidRPr="009337F6">
          <w:rPr>
            <w:noProof/>
            <w:lang w:val="en-US" w:eastAsia="ja"/>
          </w:rPr>
          <w:lastRenderedPageBreak/>
          <w:drawing>
            <wp:inline distT="0" distB="0" distL="0" distR="0" wp14:anchorId="64FF9345" wp14:editId="58EF7C6F">
              <wp:extent cx="5685576" cy="2186593"/>
              <wp:effectExtent l="0" t="0" r="4445" b="0"/>
              <wp:docPr id="18" name="図 1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ィカル ユーザー インターフェイス, テキスト, アプリケーション&#10;&#10;自動的に生成された説明"/>
                      <pic:cNvPicPr/>
                    </pic:nvPicPr>
                    <pic:blipFill>
                      <a:blip r:embed="rId73"/>
                      <a:stretch>
                        <a:fillRect/>
                      </a:stretch>
                    </pic:blipFill>
                    <pic:spPr>
                      <a:xfrm>
                        <a:off x="0" y="0"/>
                        <a:ext cx="5696922" cy="2190957"/>
                      </a:xfrm>
                      <a:prstGeom prst="rect">
                        <a:avLst/>
                      </a:prstGeom>
                    </pic:spPr>
                  </pic:pic>
                </a:graphicData>
              </a:graphic>
            </wp:inline>
          </w:drawing>
        </w:r>
      </w:ins>
    </w:p>
    <w:p w14:paraId="41C6AC2A" w14:textId="77777777" w:rsidR="00C93995" w:rsidRDefault="00C93995">
      <w:pPr>
        <w:rPr>
          <w:lang w:val="en-US" w:eastAsia="ja"/>
        </w:rPr>
      </w:pPr>
      <w:r>
        <w:rPr>
          <w:lang w:val="en-US" w:eastAsia="ja"/>
        </w:rPr>
        <w:br w:type="page"/>
      </w:r>
    </w:p>
    <w:p w14:paraId="15E3CDD5" w14:textId="77777777" w:rsidR="00F0117C" w:rsidRPr="00F0117C" w:rsidRDefault="00F0117C" w:rsidP="00F0117C">
      <w:pPr>
        <w:ind w:leftChars="100" w:left="220"/>
        <w:rPr>
          <w:lang w:val="en-US" w:eastAsia="ja"/>
        </w:rPr>
      </w:pPr>
      <w:r w:rsidRPr="00F0117C">
        <w:rPr>
          <w:rFonts w:hint="eastAsia"/>
          <w:lang w:val="en-US" w:eastAsia="ja"/>
        </w:rPr>
        <w:lastRenderedPageBreak/>
        <w:t>上記3か所のステータスを以下のように変更</w:t>
      </w:r>
    </w:p>
    <w:p w14:paraId="2A6ACCD4" w14:textId="77777777" w:rsidR="00F0117C" w:rsidRPr="00F0117C" w:rsidRDefault="00F0117C" w:rsidP="005051DF">
      <w:pPr>
        <w:ind w:leftChars="200" w:left="440"/>
        <w:rPr>
          <w:lang w:val="en-US" w:eastAsia="ja"/>
        </w:rPr>
      </w:pPr>
      <w:r w:rsidRPr="00F0117C">
        <w:rPr>
          <w:rFonts w:hint="eastAsia"/>
          <w:lang w:val="en-US" w:eastAsia="ja"/>
        </w:rPr>
        <w:t>Order Status：Created→Open</w:t>
      </w:r>
    </w:p>
    <w:p w14:paraId="78C4753D" w14:textId="77777777" w:rsidR="00F0117C" w:rsidRPr="00F0117C" w:rsidRDefault="00F0117C" w:rsidP="005051DF">
      <w:pPr>
        <w:ind w:leftChars="200" w:left="440"/>
        <w:rPr>
          <w:lang w:val="en-US" w:eastAsia="ja"/>
        </w:rPr>
      </w:pPr>
      <w:r w:rsidRPr="00F0117C">
        <w:rPr>
          <w:rFonts w:hint="eastAsia"/>
          <w:lang w:val="en-US" w:eastAsia="ja"/>
        </w:rPr>
        <w:t>Confirmation Status：Not Confirm→Confirmed</w:t>
      </w:r>
    </w:p>
    <w:p w14:paraId="16CFB075" w14:textId="77777777" w:rsidR="00F0117C" w:rsidRDefault="00F0117C" w:rsidP="005051DF">
      <w:pPr>
        <w:ind w:leftChars="200" w:left="440"/>
        <w:rPr>
          <w:lang w:val="en-US" w:eastAsia="ja"/>
        </w:rPr>
      </w:pPr>
      <w:r w:rsidRPr="00F0117C">
        <w:rPr>
          <w:rFonts w:hint="eastAsia"/>
          <w:lang w:val="en-US" w:eastAsia="ja"/>
        </w:rPr>
        <w:t>Export Status:Not Exported→Ready for Export</w:t>
      </w:r>
    </w:p>
    <w:p w14:paraId="2DC44586" w14:textId="77777777" w:rsidR="00C93995" w:rsidRPr="00F0117C" w:rsidRDefault="00C93995" w:rsidP="00F0117C">
      <w:pPr>
        <w:ind w:leftChars="100" w:left="220"/>
        <w:rPr>
          <w:lang w:val="en-US" w:eastAsia="ja"/>
        </w:rPr>
      </w:pPr>
    </w:p>
    <w:p w14:paraId="3B4E4B1D" w14:textId="77777777" w:rsidR="00F0117C" w:rsidRPr="00F0117C" w:rsidRDefault="00F0117C" w:rsidP="005051DF">
      <w:pPr>
        <w:rPr>
          <w:lang w:val="en-US" w:eastAsia="ja"/>
        </w:rPr>
      </w:pPr>
      <w:r>
        <w:rPr>
          <w:rFonts w:hint="eastAsia"/>
          <w:lang w:val="en-US" w:eastAsia="ja"/>
        </w:rPr>
        <w:t>・</w:t>
      </w:r>
      <w:r w:rsidRPr="00F0117C">
        <w:rPr>
          <w:rFonts w:hint="eastAsia"/>
          <w:lang w:val="en-US" w:eastAsia="ja"/>
        </w:rPr>
        <w:t>Attributeタブ</w:t>
      </w:r>
    </w:p>
    <w:p w14:paraId="4FFCBC07" w14:textId="3CCE3242" w:rsidR="00F0117C" w:rsidRDefault="6BEA9436" w:rsidP="00F0117C">
      <w:pPr>
        <w:ind w:leftChars="100" w:left="220"/>
        <w:rPr>
          <w:ins w:id="129" w:author="Tomonori Nishioka" w:date="2022-11-17T09:57:00Z"/>
          <w:lang w:val="en-US" w:eastAsia="ja"/>
        </w:rPr>
      </w:pPr>
      <w:del w:id="130" w:author="Tomonori Nishioka" w:date="2022-11-17T09:57:00Z">
        <w:r w:rsidDel="008F229C">
          <w:rPr>
            <w:noProof/>
          </w:rPr>
          <w:drawing>
            <wp:inline distT="0" distB="0" distL="0" distR="0" wp14:anchorId="7C353B1D" wp14:editId="4D6AD6E2">
              <wp:extent cx="5732780" cy="5415914"/>
              <wp:effectExtent l="0" t="0" r="1270" b="0"/>
              <wp:docPr id="1458911621" name="図 64" descr="https://lh3.googleusercontent.com/yvOMw3MuA5JEKn5g6_BY5rIS7y9WHub2QZ2rg1hEn9Eg6Om0DTNPu_5B4fdvPXPLAdk8rUKye23ypr1nB-hXp6nc96-kasnqE-1TnoFbXxhDCs0eVExqh7TptgwaYoa9NwGiTE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4"/>
                      <pic:cNvPicPr/>
                    </pic:nvPicPr>
                    <pic:blipFill>
                      <a:blip r:embed="rId74">
                        <a:extLst>
                          <a:ext uri="{28A0092B-C50C-407E-A947-70E740481C1C}">
                            <a14:useLocalDpi xmlns:a14="http://schemas.microsoft.com/office/drawing/2010/main" val="0"/>
                          </a:ext>
                        </a:extLst>
                      </a:blip>
                      <a:stretch>
                        <a:fillRect/>
                      </a:stretch>
                    </pic:blipFill>
                    <pic:spPr>
                      <a:xfrm>
                        <a:off x="0" y="0"/>
                        <a:ext cx="5732780" cy="5415914"/>
                      </a:xfrm>
                      <a:prstGeom prst="rect">
                        <a:avLst/>
                      </a:prstGeom>
                    </pic:spPr>
                  </pic:pic>
                </a:graphicData>
              </a:graphic>
            </wp:inline>
          </w:drawing>
        </w:r>
      </w:del>
    </w:p>
    <w:p w14:paraId="31696153" w14:textId="2292C072" w:rsidR="008F229C" w:rsidRPr="00F0117C" w:rsidRDefault="008F229C" w:rsidP="00F0117C">
      <w:pPr>
        <w:ind w:leftChars="100" w:left="220"/>
        <w:rPr>
          <w:lang w:val="en-US" w:eastAsia="ja"/>
        </w:rPr>
      </w:pPr>
      <w:ins w:id="131" w:author="Tomonori Nishioka" w:date="2022-11-17T09:57:00Z">
        <w:r w:rsidRPr="008F229C">
          <w:rPr>
            <w:noProof/>
            <w:lang w:val="en-US" w:eastAsia="ja"/>
          </w:rPr>
          <w:drawing>
            <wp:inline distT="0" distB="0" distL="0" distR="0" wp14:anchorId="72ED903B" wp14:editId="1EC317D4">
              <wp:extent cx="5156200" cy="4914900"/>
              <wp:effectExtent l="0" t="0" r="0" b="0"/>
              <wp:docPr id="19" name="図 1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テキスト, アプリケーション&#10;&#10;自動的に生成された説明"/>
                      <pic:cNvPicPr/>
                    </pic:nvPicPr>
                    <pic:blipFill>
                      <a:blip r:embed="rId75"/>
                      <a:stretch>
                        <a:fillRect/>
                      </a:stretch>
                    </pic:blipFill>
                    <pic:spPr>
                      <a:xfrm>
                        <a:off x="0" y="0"/>
                        <a:ext cx="5156200" cy="4914900"/>
                      </a:xfrm>
                      <a:prstGeom prst="rect">
                        <a:avLst/>
                      </a:prstGeom>
                    </pic:spPr>
                  </pic:pic>
                </a:graphicData>
              </a:graphic>
            </wp:inline>
          </w:drawing>
        </w:r>
      </w:ins>
    </w:p>
    <w:p w14:paraId="2CDC6FF0" w14:textId="77777777" w:rsidR="00F0117C" w:rsidRPr="00F0117C" w:rsidRDefault="00F0117C" w:rsidP="00F0117C">
      <w:pPr>
        <w:ind w:leftChars="100" w:left="220"/>
        <w:rPr>
          <w:lang w:val="en-US" w:eastAsia="ja"/>
        </w:rPr>
      </w:pPr>
      <w:r w:rsidRPr="00F0117C">
        <w:rPr>
          <w:rFonts w:hint="eastAsia"/>
          <w:lang w:val="en-US" w:eastAsia="ja"/>
        </w:rPr>
        <w:t>paidyPaymentIdにWebhookで届いたpaidyPaymentIDをセット</w:t>
      </w:r>
    </w:p>
    <w:p w14:paraId="1728B4D0" w14:textId="77777777" w:rsidR="00F0117C" w:rsidRDefault="00F0117C" w:rsidP="00F0117C">
      <w:pPr>
        <w:ind w:leftChars="100" w:left="220"/>
        <w:rPr>
          <w:lang w:val="en-US" w:eastAsia="ja"/>
        </w:rPr>
      </w:pPr>
    </w:p>
    <w:p w14:paraId="797106C7" w14:textId="77777777" w:rsidR="00412A64" w:rsidRPr="00F0117C" w:rsidRDefault="00412A64" w:rsidP="00412A64">
      <w:pPr>
        <w:ind w:leftChars="100" w:left="220"/>
        <w:rPr>
          <w:lang w:val="en-US" w:eastAsia="ja"/>
        </w:rPr>
      </w:pPr>
      <w:r w:rsidRPr="00F0117C">
        <w:rPr>
          <w:rFonts w:hint="eastAsia"/>
          <w:lang w:val="en-US" w:eastAsia="ja"/>
        </w:rPr>
        <w:t>※注文完了メールをStoreFrontと同じ</w:t>
      </w:r>
      <w:r>
        <w:rPr>
          <w:rFonts w:hint="eastAsia"/>
          <w:lang w:val="en-US" w:eastAsia="ja"/>
        </w:rPr>
        <w:t>ように</w:t>
      </w:r>
      <w:r w:rsidRPr="00F0117C">
        <w:rPr>
          <w:rFonts w:hint="eastAsia"/>
          <w:lang w:val="en-US" w:eastAsia="ja"/>
        </w:rPr>
        <w:t>メール送信するためには</w:t>
      </w:r>
      <w:r>
        <w:rPr>
          <w:rFonts w:hint="eastAsia"/>
          <w:lang w:val="en-US" w:eastAsia="ja"/>
        </w:rPr>
        <w:t>、以下の様にフォーマットが異なるため、</w:t>
      </w:r>
      <w:r w:rsidRPr="00F0117C">
        <w:rPr>
          <w:rFonts w:hint="eastAsia"/>
          <w:lang w:val="en-US" w:eastAsia="ja"/>
        </w:rPr>
        <w:t>カスタマイズが必要となります。</w:t>
      </w:r>
    </w:p>
    <w:p w14:paraId="34959D4B" w14:textId="77777777" w:rsidR="00412A64" w:rsidRPr="00F0117C" w:rsidRDefault="00412A64" w:rsidP="00F0117C">
      <w:pPr>
        <w:ind w:leftChars="100" w:left="220"/>
        <w:rPr>
          <w:lang w:val="en-US"/>
        </w:rPr>
      </w:pPr>
    </w:p>
    <w:p w14:paraId="59198E09" w14:textId="77777777" w:rsidR="008A4823" w:rsidRDefault="008A4823" w:rsidP="005051DF">
      <w:pPr>
        <w:rPr>
          <w:lang w:val="en-US" w:eastAsia="ja"/>
        </w:rPr>
      </w:pPr>
      <w:r>
        <w:rPr>
          <w:lang w:val="en-US" w:eastAsia="ja"/>
        </w:rPr>
        <w:br w:type="page"/>
      </w:r>
      <w:r>
        <w:rPr>
          <w:rFonts w:hint="eastAsia"/>
          <w:lang w:val="en-US" w:eastAsia="ja"/>
        </w:rPr>
        <w:lastRenderedPageBreak/>
        <w:t>・注文完了メールのイメージ</w:t>
      </w:r>
    </w:p>
    <w:p w14:paraId="07C08D38" w14:textId="77777777" w:rsidR="001300CC" w:rsidRDefault="008A4823" w:rsidP="005051DF">
      <w:pPr>
        <w:ind w:leftChars="200" w:left="440"/>
        <w:rPr>
          <w:lang w:val="en-US" w:eastAsia="ja"/>
        </w:rPr>
      </w:pPr>
      <w:r w:rsidRPr="008A4823">
        <w:rPr>
          <w:rFonts w:hint="eastAsia"/>
          <w:lang w:val="en-US" w:eastAsia="ja"/>
        </w:rPr>
        <w:t>■SiteGenesisのStoreFrontのメール（通常使用されるメール）</w:t>
      </w:r>
    </w:p>
    <w:p w14:paraId="6A07D9E7" w14:textId="57E27A00" w:rsidR="006B114A" w:rsidRDefault="0CF66A27" w:rsidP="00637DF9">
      <w:pPr>
        <w:ind w:leftChars="200" w:left="440"/>
        <w:rPr>
          <w:ins w:id="132" w:author="Tomonori Nishioka" w:date="2022-11-18T16:03:00Z"/>
          <w:lang w:val="en-US" w:eastAsia="ja"/>
        </w:rPr>
      </w:pPr>
      <w:del w:id="133" w:author="Tomonori Nishioka" w:date="2022-11-17T09:58:00Z">
        <w:r w:rsidDel="006B114A">
          <w:rPr>
            <w:noProof/>
          </w:rPr>
          <w:drawing>
            <wp:inline distT="0" distB="0" distL="0" distR="0" wp14:anchorId="2D8E3A9C" wp14:editId="7FB11256">
              <wp:extent cx="5732780" cy="3634105"/>
              <wp:effectExtent l="0" t="0" r="1270" b="4445"/>
              <wp:docPr id="1360715784" name="図 48" descr="https://lh5.googleusercontent.com/aKob0dIrYmya8wPLLQCVaESIYHi0w7rUAJpyIMoSKoXJ8mLacb7H2PvMQMooYW1ARFkhMx0Z6FL7IIGkTV2oK3PgcRgXQoFdEl617Yn9hS1gaS1L4vVxeDOAIofqGPPXdBzMQJ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8"/>
                      <pic:cNvPicPr/>
                    </pic:nvPicPr>
                    <pic:blipFill>
                      <a:blip r:embed="rId76">
                        <a:extLst>
                          <a:ext uri="{28A0092B-C50C-407E-A947-70E740481C1C}">
                            <a14:useLocalDpi xmlns:a14="http://schemas.microsoft.com/office/drawing/2010/main" val="0"/>
                          </a:ext>
                        </a:extLst>
                      </a:blip>
                      <a:stretch>
                        <a:fillRect/>
                      </a:stretch>
                    </pic:blipFill>
                    <pic:spPr>
                      <a:xfrm>
                        <a:off x="0" y="0"/>
                        <a:ext cx="5732780" cy="3634105"/>
                      </a:xfrm>
                      <a:prstGeom prst="rect">
                        <a:avLst/>
                      </a:prstGeom>
                    </pic:spPr>
                  </pic:pic>
                </a:graphicData>
              </a:graphic>
            </wp:inline>
          </w:drawing>
        </w:r>
      </w:del>
    </w:p>
    <w:p w14:paraId="602BD15F" w14:textId="410A5ACD" w:rsidR="00637DF9" w:rsidRDefault="00637DF9" w:rsidP="005051DF">
      <w:pPr>
        <w:ind w:leftChars="200" w:left="440"/>
        <w:rPr>
          <w:ins w:id="134" w:author="Tomonori Nishioka" w:date="2022-11-18T16:01:00Z"/>
          <w:lang w:val="en-US" w:eastAsia="ja"/>
        </w:rPr>
      </w:pPr>
      <w:ins w:id="135" w:author="Tomonori Nishioka" w:date="2022-11-18T16:03:00Z">
        <w:r w:rsidRPr="00637DF9">
          <w:rPr>
            <w:noProof/>
            <w:lang w:val="en-US" w:eastAsia="ja"/>
          </w:rPr>
          <w:drawing>
            <wp:inline distT="0" distB="0" distL="0" distR="0" wp14:anchorId="454A3254" wp14:editId="5D0A2C9B">
              <wp:extent cx="5732780" cy="3643410"/>
              <wp:effectExtent l="0" t="0" r="0" b="1905"/>
              <wp:docPr id="41" name="図 4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 アプリケーション&#10;&#10;自動的に生成された説明"/>
                      <pic:cNvPicPr/>
                    </pic:nvPicPr>
                    <pic:blipFill>
                      <a:blip r:embed="rId77"/>
                      <a:stretch>
                        <a:fillRect/>
                      </a:stretch>
                    </pic:blipFill>
                    <pic:spPr>
                      <a:xfrm>
                        <a:off x="0" y="0"/>
                        <a:ext cx="5737295" cy="3646279"/>
                      </a:xfrm>
                      <a:prstGeom prst="rect">
                        <a:avLst/>
                      </a:prstGeom>
                    </pic:spPr>
                  </pic:pic>
                </a:graphicData>
              </a:graphic>
            </wp:inline>
          </w:drawing>
        </w:r>
      </w:ins>
    </w:p>
    <w:p w14:paraId="66C96892" w14:textId="77777777" w:rsidR="00D90C75" w:rsidRDefault="00D90C75" w:rsidP="005051DF">
      <w:pPr>
        <w:ind w:leftChars="200" w:left="440"/>
        <w:rPr>
          <w:lang w:val="en-US"/>
        </w:rPr>
      </w:pPr>
    </w:p>
    <w:p w14:paraId="4357A966" w14:textId="77777777" w:rsidR="008A4823" w:rsidRDefault="008A4823" w:rsidP="00F0117C">
      <w:pPr>
        <w:ind w:leftChars="100" w:left="220"/>
        <w:rPr>
          <w:lang w:val="en-US" w:eastAsia="ja"/>
        </w:rPr>
      </w:pPr>
    </w:p>
    <w:p w14:paraId="089CF44F" w14:textId="77777777" w:rsidR="008A4823" w:rsidRDefault="008A4823" w:rsidP="005051DF">
      <w:pPr>
        <w:ind w:leftChars="200" w:left="440"/>
        <w:rPr>
          <w:lang w:val="en-US" w:eastAsia="ja"/>
        </w:rPr>
      </w:pPr>
      <w:r w:rsidRPr="008A4823">
        <w:rPr>
          <w:rFonts w:hint="eastAsia"/>
          <w:lang w:val="en-US" w:eastAsia="ja"/>
        </w:rPr>
        <w:t>■BusinessManagerのOrders、Generalタブの下部、SendMailボタンから送信したメール</w:t>
      </w:r>
    </w:p>
    <w:p w14:paraId="44690661" w14:textId="6F85333D" w:rsidR="008A4823" w:rsidRDefault="0CF66A27" w:rsidP="005051DF">
      <w:pPr>
        <w:ind w:leftChars="200" w:left="440"/>
        <w:rPr>
          <w:ins w:id="136" w:author="Tomonori Nishioka" w:date="2022-11-17T09:59:00Z"/>
          <w:lang w:val="en-US" w:eastAsia="ja"/>
        </w:rPr>
      </w:pPr>
      <w:del w:id="137" w:author="Tomonori Nishioka" w:date="2022-11-17T09:59:00Z">
        <w:r w:rsidDel="00DC3E3C">
          <w:rPr>
            <w:noProof/>
          </w:rPr>
          <w:drawing>
            <wp:inline distT="0" distB="0" distL="0" distR="0" wp14:anchorId="688D96A0" wp14:editId="640B8D8B">
              <wp:extent cx="5732780" cy="3775075"/>
              <wp:effectExtent l="0" t="0" r="1270" b="0"/>
              <wp:docPr id="816426835" name="図 59" descr="https://lh4.googleusercontent.com/VWal0n8TQjtTYNCGzFi6-ZGlllgJUAcJ8KfvLBVQahAasSUOdLd8sfXX-F563btVjdZPcujg8arccXjJsnoZZ4m0QPqb607HVB2nZ6N3JcxOjMruxdawfNA3q3EKlzWgmddTYC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9"/>
                      <pic:cNvPicPr/>
                    </pic:nvPicPr>
                    <pic:blipFill>
                      <a:blip r:embed="rId78">
                        <a:extLst>
                          <a:ext uri="{28A0092B-C50C-407E-A947-70E740481C1C}">
                            <a14:useLocalDpi xmlns:a14="http://schemas.microsoft.com/office/drawing/2010/main" val="0"/>
                          </a:ext>
                        </a:extLst>
                      </a:blip>
                      <a:stretch>
                        <a:fillRect/>
                      </a:stretch>
                    </pic:blipFill>
                    <pic:spPr>
                      <a:xfrm>
                        <a:off x="0" y="0"/>
                        <a:ext cx="5732780" cy="3775075"/>
                      </a:xfrm>
                      <a:prstGeom prst="rect">
                        <a:avLst/>
                      </a:prstGeom>
                    </pic:spPr>
                  </pic:pic>
                </a:graphicData>
              </a:graphic>
            </wp:inline>
          </w:drawing>
        </w:r>
      </w:del>
    </w:p>
    <w:p w14:paraId="3FEBED2D" w14:textId="0712A830" w:rsidR="00DC3E3C" w:rsidRDefault="00DC3E3C" w:rsidP="005051DF">
      <w:pPr>
        <w:ind w:leftChars="200" w:left="440"/>
        <w:rPr>
          <w:lang w:val="en-US" w:eastAsia="ja"/>
        </w:rPr>
      </w:pPr>
      <w:ins w:id="138" w:author="Tomonori Nishioka" w:date="2022-11-17T09:59:00Z">
        <w:r w:rsidRPr="00DC3E3C">
          <w:rPr>
            <w:noProof/>
            <w:lang w:val="en-US" w:eastAsia="ja"/>
          </w:rPr>
          <w:lastRenderedPageBreak/>
          <w:drawing>
            <wp:inline distT="0" distB="0" distL="0" distR="0" wp14:anchorId="71CAE15F" wp14:editId="42A7C171">
              <wp:extent cx="5531668" cy="3581327"/>
              <wp:effectExtent l="0" t="0" r="0" b="635"/>
              <wp:docPr id="27" name="図 2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ィカル ユーザー インターフェイス&#10;&#10;自動的に生成された説明"/>
                      <pic:cNvPicPr/>
                    </pic:nvPicPr>
                    <pic:blipFill>
                      <a:blip r:embed="rId79"/>
                      <a:stretch>
                        <a:fillRect/>
                      </a:stretch>
                    </pic:blipFill>
                    <pic:spPr>
                      <a:xfrm>
                        <a:off x="0" y="0"/>
                        <a:ext cx="5534251" cy="3582999"/>
                      </a:xfrm>
                      <a:prstGeom prst="rect">
                        <a:avLst/>
                      </a:prstGeom>
                    </pic:spPr>
                  </pic:pic>
                </a:graphicData>
              </a:graphic>
            </wp:inline>
          </w:drawing>
        </w:r>
      </w:ins>
    </w:p>
    <w:p w14:paraId="74539910" w14:textId="77777777" w:rsidR="006C2065" w:rsidRDefault="006C2065" w:rsidP="006C2065">
      <w:pPr>
        <w:rPr>
          <w:rFonts w:asciiTheme="minorHAnsi" w:eastAsiaTheme="minorHAnsi" w:hAnsiTheme="minorHAnsi"/>
        </w:rPr>
      </w:pPr>
    </w:p>
    <w:p w14:paraId="3F974720" w14:textId="77777777" w:rsidR="006C2065" w:rsidRPr="00B65F11" w:rsidRDefault="006C2065" w:rsidP="006C2065">
      <w:pPr>
        <w:rPr>
          <w:rFonts w:asciiTheme="minorHAnsi" w:eastAsiaTheme="minorHAnsi" w:hAnsiTheme="minorHAnsi"/>
          <w:b/>
        </w:rPr>
      </w:pPr>
      <w:r w:rsidRPr="00B65F11">
        <w:rPr>
          <w:rFonts w:asciiTheme="minorHAnsi" w:eastAsiaTheme="minorHAnsi" w:hAnsiTheme="minorHAnsi" w:hint="eastAsia"/>
          <w:b/>
        </w:rPr>
        <w:t>２）決済をキャンセル</w:t>
      </w:r>
      <w:r w:rsidR="00182005">
        <w:rPr>
          <w:rFonts w:asciiTheme="minorHAnsi" w:eastAsiaTheme="minorHAnsi" w:hAnsiTheme="minorHAnsi" w:hint="eastAsia"/>
          <w:b/>
        </w:rPr>
        <w:t>す</w:t>
      </w:r>
      <w:r w:rsidRPr="00B65F11">
        <w:rPr>
          <w:rFonts w:asciiTheme="minorHAnsi" w:eastAsiaTheme="minorHAnsi" w:hAnsiTheme="minorHAnsi" w:hint="eastAsia"/>
          <w:b/>
        </w:rPr>
        <w:t>る方法</w:t>
      </w:r>
    </w:p>
    <w:p w14:paraId="26C9DA9E" w14:textId="77777777" w:rsidR="009E5757" w:rsidRDefault="009E5757" w:rsidP="009E5757">
      <w:pPr>
        <w:ind w:leftChars="100" w:left="220"/>
      </w:pPr>
      <w:r>
        <w:rPr>
          <w:rFonts w:hint="eastAsia"/>
        </w:rPr>
        <w:t>Paidyの加盟店管理画面より</w:t>
      </w:r>
      <w:r w:rsidR="00C64A01">
        <w:rPr>
          <w:rFonts w:hint="eastAsia"/>
        </w:rPr>
        <w:t>対象の決済を表示し、</w:t>
      </w:r>
      <w:r>
        <w:rPr>
          <w:rFonts w:hint="eastAsia"/>
        </w:rPr>
        <w:t>Cancel</w:t>
      </w:r>
      <w:r w:rsidR="00C64A01">
        <w:rPr>
          <w:rFonts w:hint="eastAsia"/>
        </w:rPr>
        <w:t>（キャプチャーせずにクローズ）</w:t>
      </w:r>
      <w:r>
        <w:rPr>
          <w:rFonts w:hint="eastAsia"/>
        </w:rPr>
        <w:t>を行う。</w:t>
      </w:r>
    </w:p>
    <w:p w14:paraId="0F8753E7" w14:textId="6FD4E998" w:rsidR="00424425" w:rsidRDefault="0F2204D9" w:rsidP="0097379A">
      <w:pPr>
        <w:ind w:leftChars="100" w:left="220"/>
        <w:rPr>
          <w:ins w:id="139" w:author="Tomonori Nishioka" w:date="2022-11-18T16:04:00Z"/>
          <w:lang w:val="en-US"/>
        </w:rPr>
      </w:pPr>
      <w:del w:id="140" w:author="Tomonori Nishioka" w:date="2022-11-17T10:00:00Z">
        <w:r w:rsidDel="00424425">
          <w:rPr>
            <w:noProof/>
          </w:rPr>
          <w:drawing>
            <wp:inline distT="0" distB="0" distL="0" distR="0" wp14:anchorId="4746D0F9" wp14:editId="5371ED78">
              <wp:extent cx="6657340" cy="3176905"/>
              <wp:effectExtent l="0" t="0" r="0" b="4445"/>
              <wp:docPr id="1694332026"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657340" cy="3176905"/>
                      </a:xfrm>
                      <a:prstGeom prst="rect">
                        <a:avLst/>
                      </a:prstGeom>
                    </pic:spPr>
                  </pic:pic>
                </a:graphicData>
              </a:graphic>
            </wp:inline>
          </w:drawing>
        </w:r>
      </w:del>
    </w:p>
    <w:p w14:paraId="677B1356" w14:textId="7E690034" w:rsidR="0097379A" w:rsidRPr="008A4823" w:rsidRDefault="0097379A" w:rsidP="005051DF">
      <w:pPr>
        <w:ind w:leftChars="100" w:left="220"/>
        <w:rPr>
          <w:lang w:val="en-US"/>
        </w:rPr>
      </w:pPr>
      <w:ins w:id="141" w:author="Tomonori Nishioka" w:date="2022-11-18T16:04:00Z">
        <w:r w:rsidRPr="0097379A">
          <w:rPr>
            <w:noProof/>
            <w:lang w:val="en-US"/>
          </w:rPr>
          <w:drawing>
            <wp:inline distT="0" distB="0" distL="0" distR="0" wp14:anchorId="1D39C4CD" wp14:editId="42BF6A80">
              <wp:extent cx="6657340" cy="3124200"/>
              <wp:effectExtent l="0" t="0" r="0" b="0"/>
              <wp:docPr id="42" name="図 42"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グラフィカル ユーザー インターフェイス, アプリケーション, Teams&#10;&#10;自動的に生成された説明"/>
                      <pic:cNvPicPr/>
                    </pic:nvPicPr>
                    <pic:blipFill>
                      <a:blip r:embed="rId81"/>
                      <a:stretch>
                        <a:fillRect/>
                      </a:stretch>
                    </pic:blipFill>
                    <pic:spPr>
                      <a:xfrm>
                        <a:off x="0" y="0"/>
                        <a:ext cx="6657340" cy="3124200"/>
                      </a:xfrm>
                      <a:prstGeom prst="rect">
                        <a:avLst/>
                      </a:prstGeom>
                    </pic:spPr>
                  </pic:pic>
                </a:graphicData>
              </a:graphic>
            </wp:inline>
          </w:drawing>
        </w:r>
      </w:ins>
    </w:p>
    <w:p w14:paraId="60FA6563" w14:textId="77777777" w:rsidR="0017661A" w:rsidRDefault="0017661A" w:rsidP="0017661A">
      <w:pPr>
        <w:rPr>
          <w:rFonts w:asciiTheme="minorHAnsi" w:eastAsiaTheme="minorHAnsi" w:hAnsiTheme="minorHAnsi"/>
        </w:rPr>
      </w:pPr>
    </w:p>
    <w:p w14:paraId="5D96FB04" w14:textId="77777777" w:rsidR="007811FA" w:rsidRPr="00E35598" w:rsidRDefault="007811FA" w:rsidP="007811FA">
      <w:pPr>
        <w:pStyle w:val="3"/>
        <w:rPr>
          <w:rFonts w:asciiTheme="minorHAnsi" w:eastAsiaTheme="minorHAnsi" w:hAnsiTheme="minorHAnsi" w:cs="Arial Unicode MS"/>
        </w:rPr>
      </w:pPr>
      <w:bookmarkStart w:id="142" w:name="_Toc88741595"/>
      <w:r w:rsidRPr="00E35598">
        <w:rPr>
          <w:rFonts w:asciiTheme="minorHAnsi" w:eastAsiaTheme="minorHAnsi" w:hAnsiTheme="minorHAnsi" w:cs="Arial Unicode MS"/>
          <w:color w:val="000000"/>
        </w:rPr>
        <w:lastRenderedPageBreak/>
        <w:t>5-</w:t>
      </w:r>
      <w:r>
        <w:rPr>
          <w:rFonts w:asciiTheme="minorHAnsi" w:eastAsiaTheme="minorHAnsi" w:hAnsiTheme="minorHAnsi" w:cs="Arial Unicode MS"/>
          <w:color w:val="000000"/>
        </w:rPr>
        <w:t>3</w:t>
      </w:r>
      <w:r w:rsidRPr="00E35598">
        <w:rPr>
          <w:rFonts w:asciiTheme="minorHAnsi" w:eastAsiaTheme="minorHAnsi" w:hAnsiTheme="minorHAnsi" w:cs="Arial Unicode MS"/>
          <w:color w:val="000000"/>
        </w:rPr>
        <w:t>-</w:t>
      </w:r>
      <w:r w:rsidR="006C2065">
        <w:rPr>
          <w:rFonts w:asciiTheme="minorHAnsi" w:eastAsiaTheme="minorHAnsi" w:hAnsiTheme="minorHAnsi" w:cs="Arial Unicode MS" w:hint="eastAsia"/>
          <w:color w:val="000000"/>
        </w:rPr>
        <w:t>2</w:t>
      </w:r>
      <w:r w:rsidRPr="00E35598">
        <w:rPr>
          <w:rFonts w:asciiTheme="minorHAnsi" w:eastAsiaTheme="minorHAnsi" w:hAnsiTheme="minorHAnsi" w:cs="Arial Unicode MS"/>
          <w:color w:val="000000"/>
        </w:rPr>
        <w:t xml:space="preserve">. </w:t>
      </w:r>
      <w:r w:rsidR="006C2065" w:rsidRPr="006C2065">
        <w:rPr>
          <w:rFonts w:asciiTheme="minorHAnsi" w:eastAsiaTheme="minorHAnsi" w:hAnsiTheme="minorHAnsi" w:cs="Arial Unicode MS" w:hint="eastAsia"/>
          <w:color w:val="000000"/>
        </w:rPr>
        <w:t>対処案２</w:t>
      </w:r>
      <w:bookmarkEnd w:id="142"/>
    </w:p>
    <w:p w14:paraId="2472A33E" w14:textId="77777777" w:rsidR="006C2065" w:rsidRPr="00C72AE6" w:rsidRDefault="006C2065" w:rsidP="006C2065">
      <w:pPr>
        <w:rPr>
          <w:rFonts w:asciiTheme="minorHAnsi" w:eastAsiaTheme="minorHAnsi" w:hAnsiTheme="minorHAnsi"/>
        </w:rPr>
      </w:pPr>
      <w:r w:rsidRPr="00C72AE6">
        <w:rPr>
          <w:rFonts w:asciiTheme="minorHAnsi" w:eastAsiaTheme="minorHAnsi" w:hAnsiTheme="minorHAnsi" w:hint="eastAsia"/>
        </w:rPr>
        <w:t>システム的に判断し、不整合決済を自動キャンセルする案です。</w:t>
      </w:r>
    </w:p>
    <w:p w14:paraId="7B0B0043" w14:textId="77777777" w:rsidR="006C2065" w:rsidRPr="00C72AE6" w:rsidRDefault="006C2065" w:rsidP="006C2065">
      <w:pPr>
        <w:rPr>
          <w:rFonts w:asciiTheme="minorHAnsi" w:eastAsiaTheme="minorHAnsi" w:hAnsiTheme="minorHAnsi"/>
        </w:rPr>
      </w:pPr>
      <w:r w:rsidRPr="00C72AE6">
        <w:rPr>
          <w:rFonts w:asciiTheme="minorHAnsi" w:eastAsiaTheme="minorHAnsi" w:hAnsiTheme="minorHAnsi" w:hint="eastAsia"/>
        </w:rPr>
        <w:t>CommerceCloudからの注文データとWebhookのデータを照合し、CommerceCloudでは決済が成立せず、Paidy側だけでオーソリデータができていると判断できればクローズAPIをリクエストし、決済をクローズします。</w:t>
      </w:r>
    </w:p>
    <w:p w14:paraId="1AC5CDBE" w14:textId="77777777" w:rsidR="007811FA" w:rsidRDefault="007811FA" w:rsidP="0017661A"/>
    <w:p w14:paraId="4F66EEDF" w14:textId="77777777" w:rsidR="00412A64" w:rsidRDefault="00FE2779" w:rsidP="0017661A">
      <w:pPr>
        <w:rPr>
          <w:rFonts w:asciiTheme="minorHAnsi" w:eastAsiaTheme="minorHAnsi" w:hAnsiTheme="minorHAnsi"/>
        </w:rPr>
      </w:pPr>
      <w:r w:rsidRPr="00FE2779">
        <w:rPr>
          <w:rFonts w:asciiTheme="minorHAnsi" w:eastAsiaTheme="minorHAnsi" w:hAnsiTheme="minorHAnsi"/>
        </w:rPr>
        <w:t>https://paidy.com/docs/jp/payments.html#close</w:t>
      </w:r>
    </w:p>
    <w:p w14:paraId="342D4C27" w14:textId="77777777" w:rsidR="00412A64" w:rsidRDefault="00412A64" w:rsidP="0017661A">
      <w:pPr>
        <w:rPr>
          <w:rFonts w:asciiTheme="minorHAnsi" w:eastAsiaTheme="minorHAnsi" w:hAnsiTheme="minorHAnsi"/>
        </w:rPr>
      </w:pPr>
    </w:p>
    <w:p w14:paraId="0F3F0B1B" w14:textId="77777777" w:rsidR="0017661A" w:rsidRPr="0073249E" w:rsidRDefault="0017661A" w:rsidP="005051DF">
      <w:pPr>
        <w:pStyle w:val="2"/>
        <w:rPr>
          <w:rFonts w:asciiTheme="minorHAnsi" w:eastAsiaTheme="minorHAnsi" w:hAnsiTheme="minorHAnsi" w:cs="Arial Unicode MS"/>
        </w:rPr>
      </w:pPr>
      <w:bookmarkStart w:id="143" w:name="_Toc88741596"/>
      <w:r>
        <w:rPr>
          <w:rFonts w:asciiTheme="minorHAnsi" w:eastAsiaTheme="minorHAnsi" w:hAnsiTheme="minorHAnsi" w:cs="Arial Unicode MS" w:hint="eastAsia"/>
        </w:rPr>
        <w:t>5</w:t>
      </w:r>
      <w:r w:rsidRPr="0073249E">
        <w:rPr>
          <w:rFonts w:asciiTheme="minorHAnsi" w:eastAsiaTheme="minorHAnsi" w:hAnsiTheme="minorHAnsi" w:cs="Arial Unicode MS"/>
        </w:rPr>
        <w:t>-</w:t>
      </w:r>
      <w:r w:rsidR="00AA49A8">
        <w:rPr>
          <w:rFonts w:asciiTheme="minorHAnsi" w:eastAsiaTheme="minorHAnsi" w:hAnsiTheme="minorHAnsi" w:cs="Arial Unicode MS" w:hint="eastAsia"/>
        </w:rPr>
        <w:t>4</w:t>
      </w:r>
      <w:r w:rsidRPr="0073249E">
        <w:rPr>
          <w:rFonts w:asciiTheme="minorHAnsi" w:eastAsiaTheme="minorHAnsi" w:hAnsiTheme="minorHAnsi" w:cs="Arial Unicode MS"/>
        </w:rPr>
        <w:t>.</w:t>
      </w:r>
      <w:r w:rsidRPr="008551A0">
        <w:rPr>
          <w:rFonts w:hint="eastAsia"/>
        </w:rPr>
        <w:t xml:space="preserve"> </w:t>
      </w:r>
      <w:r w:rsidRPr="0073249E">
        <w:rPr>
          <w:rFonts w:asciiTheme="minorHAnsi" w:eastAsiaTheme="minorHAnsi" w:hAnsiTheme="minorHAnsi" w:cs="Arial Unicode MS"/>
        </w:rPr>
        <w:t>Webhookの設定</w:t>
      </w:r>
      <w:r>
        <w:rPr>
          <w:rFonts w:asciiTheme="minorHAnsi" w:eastAsiaTheme="minorHAnsi" w:hAnsiTheme="minorHAnsi" w:cs="Arial Unicode MS" w:hint="eastAsia"/>
        </w:rPr>
        <w:t>方法</w:t>
      </w:r>
      <w:bookmarkEnd w:id="143"/>
    </w:p>
    <w:p w14:paraId="0D5574B0" w14:textId="77777777" w:rsidR="006408E6" w:rsidRPr="006408E6" w:rsidRDefault="006408E6">
      <w:pPr>
        <w:rPr>
          <w:rFonts w:asciiTheme="minorHAnsi" w:eastAsiaTheme="minorHAnsi" w:hAnsiTheme="minorHAnsi"/>
        </w:rPr>
      </w:pPr>
      <w:r w:rsidRPr="006408E6">
        <w:rPr>
          <w:rFonts w:asciiTheme="minorHAnsi" w:eastAsiaTheme="minorHAnsi" w:hAnsiTheme="minorHAnsi" w:hint="eastAsia"/>
        </w:rPr>
        <w:t>Paidy加盟店管理画面にて、バックエンドでPaidyからの通知を受け取るために、Paidy加盟店管理画面にWebhook URLの登録を行います。</w:t>
      </w:r>
    </w:p>
    <w:p w14:paraId="17FB00D1" w14:textId="77777777" w:rsidR="006408E6" w:rsidRDefault="006408E6" w:rsidP="006408E6">
      <w:pPr>
        <w:rPr>
          <w:rFonts w:asciiTheme="minorHAnsi" w:eastAsiaTheme="minorHAnsi" w:hAnsiTheme="minorHAnsi"/>
        </w:rPr>
      </w:pPr>
      <w:r w:rsidRPr="006408E6">
        <w:rPr>
          <w:rFonts w:asciiTheme="minorHAnsi" w:eastAsiaTheme="minorHAnsi" w:hAnsiTheme="minorHAnsi" w:hint="eastAsia"/>
        </w:rPr>
        <w:t>URL：https://merchant.paidy.com</w:t>
      </w:r>
    </w:p>
    <w:p w14:paraId="3572E399" w14:textId="77777777" w:rsidR="006408E6" w:rsidRPr="0073249E" w:rsidRDefault="006408E6" w:rsidP="00B032A7">
      <w:pPr>
        <w:rPr>
          <w:rFonts w:asciiTheme="minorHAnsi" w:eastAsiaTheme="minorHAnsi" w:hAnsiTheme="minorHAnsi"/>
        </w:rPr>
      </w:pPr>
    </w:p>
    <w:p w14:paraId="08892AE9" w14:textId="77777777" w:rsidR="00B032A7" w:rsidRPr="0073249E" w:rsidRDefault="00B032A7" w:rsidP="00B032A7">
      <w:pPr>
        <w:rPr>
          <w:rFonts w:asciiTheme="minorHAnsi" w:eastAsiaTheme="minorHAnsi" w:hAnsiTheme="minorHAnsi" w:cs="Arial Unicode MS"/>
        </w:rPr>
      </w:pPr>
      <w:r w:rsidRPr="0073249E">
        <w:rPr>
          <w:rFonts w:asciiTheme="minorHAnsi" w:eastAsiaTheme="minorHAnsi" w:hAnsiTheme="minorHAnsi" w:cs="Arial Unicode MS"/>
        </w:rPr>
        <w:t>本番環境に対しての設定は、</w:t>
      </w:r>
    </w:p>
    <w:p w14:paraId="213B3CCB"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“Webhooks - 「本番用APIキー」および「旧バージョンAPIアクセスキー」”</w:t>
      </w:r>
    </w:p>
    <w:p w14:paraId="229E9A15"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に</w:t>
      </w:r>
      <w:r>
        <w:rPr>
          <w:rFonts w:asciiTheme="minorHAnsi" w:eastAsiaTheme="minorHAnsi" w:hAnsiTheme="minorHAnsi" w:cs="Arial Unicode MS" w:hint="eastAsia"/>
        </w:rPr>
        <w:t>マーチャントのバックエンド</w:t>
      </w:r>
      <w:r w:rsidRPr="0073249E">
        <w:rPr>
          <w:rFonts w:asciiTheme="minorHAnsi" w:eastAsiaTheme="minorHAnsi" w:hAnsiTheme="minorHAnsi"/>
        </w:rPr>
        <w:t>本番URLにて設定を行います。</w:t>
      </w:r>
    </w:p>
    <w:p w14:paraId="6CEB15CE" w14:textId="77777777" w:rsidR="00B032A7" w:rsidRPr="0073249E" w:rsidRDefault="00B032A7" w:rsidP="00B032A7">
      <w:pPr>
        <w:rPr>
          <w:rFonts w:asciiTheme="minorHAnsi" w:eastAsiaTheme="minorHAnsi" w:hAnsiTheme="minorHAnsi"/>
        </w:rPr>
      </w:pPr>
    </w:p>
    <w:p w14:paraId="411225E0"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本番設定前のテスト決済時に疎通を確認する場合は、</w:t>
      </w:r>
    </w:p>
    <w:p w14:paraId="5A11A6BF"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“Webhooks - 「テスト用APIキー」”</w:t>
      </w:r>
    </w:p>
    <w:p w14:paraId="54A6C6E9"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に</w:t>
      </w:r>
      <w:r>
        <w:rPr>
          <w:rFonts w:asciiTheme="minorHAnsi" w:eastAsiaTheme="minorHAnsi" w:hAnsiTheme="minorHAnsi" w:cs="Arial Unicode MS" w:hint="eastAsia"/>
        </w:rPr>
        <w:t>マーチャントのバックエンド</w:t>
      </w:r>
      <w:r w:rsidRPr="0073249E">
        <w:rPr>
          <w:rFonts w:asciiTheme="minorHAnsi" w:eastAsiaTheme="minorHAnsi" w:hAnsiTheme="minorHAnsi"/>
        </w:rPr>
        <w:t>テストURLにて設定を行います。</w:t>
      </w:r>
    </w:p>
    <w:p w14:paraId="66518E39" w14:textId="77777777" w:rsidR="00B032A7" w:rsidRPr="0073249E" w:rsidRDefault="00B032A7" w:rsidP="00B032A7">
      <w:pPr>
        <w:rPr>
          <w:rFonts w:asciiTheme="minorHAnsi" w:eastAsiaTheme="minorHAnsi" w:hAnsiTheme="minorHAnsi"/>
        </w:rPr>
      </w:pPr>
    </w:p>
    <w:p w14:paraId="60EAC165" w14:textId="77777777" w:rsidR="00B032A7" w:rsidRPr="0073249E" w:rsidRDefault="00B032A7" w:rsidP="00B032A7">
      <w:pPr>
        <w:rPr>
          <w:rFonts w:asciiTheme="minorHAnsi" w:eastAsiaTheme="minorHAnsi" w:hAnsiTheme="minorHAnsi"/>
        </w:rPr>
      </w:pPr>
      <w:r>
        <w:rPr>
          <w:rFonts w:asciiTheme="minorHAnsi" w:eastAsiaTheme="minorHAnsi" w:hAnsiTheme="minorHAnsi" w:cs="Arial Unicode MS"/>
        </w:rPr>
        <w:t>Paidy加盟店管理画面</w:t>
      </w:r>
    </w:p>
    <w:p w14:paraId="7E75FCD0" w14:textId="77777777" w:rsidR="00B032A7" w:rsidRPr="0073249E" w:rsidRDefault="7001025C" w:rsidP="00B032A7">
      <w:pPr>
        <w:rPr>
          <w:rFonts w:asciiTheme="minorHAnsi" w:eastAsiaTheme="minorHAnsi" w:hAnsiTheme="minorHAnsi"/>
        </w:rPr>
      </w:pPr>
      <w:r>
        <w:rPr>
          <w:noProof/>
        </w:rPr>
        <w:lastRenderedPageBreak/>
        <w:drawing>
          <wp:inline distT="0" distB="0" distL="0" distR="0" wp14:anchorId="22742587" wp14:editId="66B51F5A">
            <wp:extent cx="6657340" cy="2704465"/>
            <wp:effectExtent l="0" t="0" r="0" b="635"/>
            <wp:docPr id="248511791"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57340" cy="2704465"/>
                    </a:xfrm>
                    <a:prstGeom prst="rect">
                      <a:avLst/>
                    </a:prstGeom>
                  </pic:spPr>
                </pic:pic>
              </a:graphicData>
            </a:graphic>
          </wp:inline>
        </w:drawing>
      </w:r>
    </w:p>
    <w:p w14:paraId="10FDAA0E" w14:textId="77777777" w:rsidR="00B032A7" w:rsidRPr="0073249E" w:rsidRDefault="00B032A7" w:rsidP="00B032A7">
      <w:pPr>
        <w:rPr>
          <w:rFonts w:asciiTheme="minorHAnsi" w:eastAsiaTheme="minorHAnsi" w:hAnsiTheme="minorHAnsi"/>
        </w:rPr>
      </w:pPr>
    </w:p>
    <w:p w14:paraId="774AF2BF" w14:textId="77777777" w:rsidR="00FB261D" w:rsidRPr="0073249E" w:rsidRDefault="00FB261D">
      <w:pPr>
        <w:rPr>
          <w:rFonts w:asciiTheme="minorHAnsi" w:eastAsiaTheme="minorHAnsi" w:hAnsiTheme="minorHAnsi"/>
        </w:rPr>
      </w:pPr>
    </w:p>
    <w:p w14:paraId="771A1545" w14:textId="62A08DC5" w:rsidR="004C365A" w:rsidRPr="0073249E" w:rsidRDefault="000328DA" w:rsidP="3FC0AC72">
      <w:pPr>
        <w:pStyle w:val="1"/>
        <w:rPr>
          <w:rFonts w:asciiTheme="minorHAnsi" w:hAnsiTheme="minorHAnsi" w:cstheme="minorBidi"/>
        </w:rPr>
      </w:pPr>
      <w:bookmarkStart w:id="144" w:name="_eutqau5z92qv" w:colFirst="0" w:colLast="0"/>
      <w:bookmarkStart w:id="145" w:name="_Toc88741597"/>
      <w:bookmarkEnd w:id="144"/>
      <w:r w:rsidRPr="3FC0AC72">
        <w:rPr>
          <w:rFonts w:asciiTheme="minorHAnsi" w:hAnsiTheme="minorHAnsi" w:cs="Arial Unicode MS"/>
        </w:rPr>
        <w:t>６</w:t>
      </w:r>
      <w:r w:rsidR="00CD2517" w:rsidRPr="3FC0AC72">
        <w:rPr>
          <w:rFonts w:asciiTheme="minorHAnsi" w:hAnsiTheme="minorHAnsi" w:cs="Arial Unicode MS"/>
        </w:rPr>
        <w:t>.</w:t>
      </w:r>
      <w:r w:rsidR="1AAE12BA" w:rsidRPr="3FC0AC72">
        <w:rPr>
          <w:rFonts w:asciiTheme="minorHAnsi" w:hAnsiTheme="minorHAnsi" w:cstheme="minorBidi"/>
          <w:color w:val="000000" w:themeColor="text1"/>
        </w:rPr>
        <w:t>サービス停止時の対応について</w:t>
      </w:r>
      <w:bookmarkEnd w:id="145"/>
    </w:p>
    <w:p w14:paraId="6C79D7AA" w14:textId="0B8CE3C1" w:rsidR="004C365A" w:rsidRPr="0073249E" w:rsidRDefault="004C365A" w:rsidP="3FC0AC72">
      <w:pPr>
        <w:spacing w:before="336" w:beforeAutospacing="1" w:after="336" w:afterAutospacing="1" w:line="240" w:lineRule="auto"/>
        <w:rPr>
          <w:rFonts w:ascii="Apple Color Emoji" w:eastAsia="Apple Color Emoji" w:hAnsi="Apple Color Emoji" w:cs="Apple Color Emoji"/>
          <w:color w:val="222222"/>
          <w:sz w:val="20"/>
          <w:szCs w:val="20"/>
          <w:lang w:val="en-US"/>
        </w:rPr>
      </w:pPr>
    </w:p>
    <w:p w14:paraId="25BA6638" w14:textId="6D982A64" w:rsidR="004C365A" w:rsidRPr="0073249E" w:rsidRDefault="1AAE12BA" w:rsidP="3FC0AC72">
      <w:pPr>
        <w:spacing w:before="336" w:beforeAutospacing="1" w:after="336" w:afterAutospacing="1" w:line="240" w:lineRule="auto"/>
        <w:rPr>
          <w:rFonts w:asciiTheme="minorHAnsi" w:hAnsiTheme="minorHAnsi" w:cstheme="minorBidi"/>
          <w:color w:val="222222"/>
          <w:sz w:val="20"/>
          <w:szCs w:val="20"/>
        </w:rPr>
      </w:pPr>
      <w:r w:rsidRPr="3FC0AC72">
        <w:rPr>
          <w:rFonts w:asciiTheme="minorHAnsi" w:hAnsiTheme="minorHAnsi" w:cstheme="minorBidi"/>
          <w:color w:val="222222"/>
          <w:sz w:val="20"/>
          <w:szCs w:val="20"/>
          <w:lang w:val="en-US"/>
        </w:rPr>
        <w:t>◼︎サービス停止時</w:t>
      </w:r>
      <w:r w:rsidR="000328DA">
        <w:br/>
      </w:r>
      <w:r w:rsidRPr="3FC0AC72">
        <w:rPr>
          <w:rFonts w:asciiTheme="minorHAnsi" w:hAnsiTheme="minorHAnsi" w:cstheme="minorBidi"/>
          <w:color w:val="222222"/>
          <w:sz w:val="20"/>
          <w:szCs w:val="20"/>
          <w:lang w:val="en-US"/>
        </w:rPr>
        <w:t>Paidy</w:t>
      </w:r>
      <w:r w:rsidRPr="3FC0AC72">
        <w:rPr>
          <w:rFonts w:asciiTheme="minorHAnsi" w:hAnsiTheme="minorHAnsi" w:cstheme="minorBidi"/>
          <w:color w:val="222222"/>
          <w:sz w:val="20"/>
          <w:szCs w:val="20"/>
        </w:rPr>
        <w:t>決済を選択するとエラー画面が表示されます、またはポップアップが動作しなくなります。</w:t>
      </w:r>
    </w:p>
    <w:p w14:paraId="28FB8685" w14:textId="29D567B5" w:rsidR="004C365A" w:rsidRPr="0073249E" w:rsidRDefault="004C365A" w:rsidP="3FC0AC72">
      <w:pPr>
        <w:spacing w:before="336" w:beforeAutospacing="1" w:after="336" w:afterAutospacing="1" w:line="240" w:lineRule="auto"/>
        <w:rPr>
          <w:rFonts w:asciiTheme="minorHAnsi" w:hAnsiTheme="minorHAnsi" w:cstheme="minorBidi"/>
          <w:color w:val="222222"/>
          <w:sz w:val="20"/>
          <w:szCs w:val="20"/>
        </w:rPr>
      </w:pPr>
    </w:p>
    <w:p w14:paraId="6A20B511" w14:textId="382425BA" w:rsidR="004C365A" w:rsidRPr="0073249E" w:rsidRDefault="1AAE12BA" w:rsidP="3FC0AC72">
      <w:pPr>
        <w:spacing w:before="336" w:beforeAutospacing="1" w:after="336" w:afterAutospacing="1" w:line="240" w:lineRule="auto"/>
        <w:rPr>
          <w:rFonts w:asciiTheme="minorHAnsi" w:hAnsiTheme="minorHAnsi" w:cstheme="minorBidi"/>
          <w:sz w:val="20"/>
          <w:szCs w:val="20"/>
        </w:rPr>
      </w:pPr>
      <w:r w:rsidRPr="3FC0AC72">
        <w:rPr>
          <w:rFonts w:asciiTheme="minorHAnsi" w:hAnsiTheme="minorHAnsi" w:cstheme="minorBidi"/>
          <w:color w:val="222222"/>
          <w:sz w:val="20"/>
          <w:szCs w:val="20"/>
          <w:lang w:val="en-US"/>
        </w:rPr>
        <w:t>◼︎加盟店の対応</w:t>
      </w:r>
      <w:r w:rsidR="000328DA">
        <w:br/>
      </w:r>
      <w:r w:rsidRPr="3FC0AC72">
        <w:rPr>
          <w:rFonts w:asciiTheme="minorHAnsi" w:hAnsiTheme="minorHAnsi" w:cstheme="minorBidi"/>
          <w:color w:val="222222"/>
          <w:sz w:val="20"/>
          <w:szCs w:val="20"/>
          <w:lang w:val="en-US"/>
        </w:rPr>
        <w:t>まずは、Paidy</w:t>
      </w:r>
      <w:r w:rsidRPr="3FC0AC72">
        <w:rPr>
          <w:rFonts w:asciiTheme="minorHAnsi" w:hAnsiTheme="minorHAnsi" w:cstheme="minorBidi"/>
          <w:color w:val="222222"/>
          <w:sz w:val="20"/>
          <w:szCs w:val="20"/>
        </w:rPr>
        <w:t>テクニカルサポートにお問い合わせください。</w:t>
      </w:r>
      <w:r w:rsidR="000328DA">
        <w:br/>
      </w:r>
      <w:r w:rsidRPr="3FC0AC72">
        <w:rPr>
          <w:rFonts w:asciiTheme="minorHAnsi" w:hAnsiTheme="minorHAnsi" w:cstheme="minorBidi"/>
          <w:color w:val="222222"/>
          <w:sz w:val="20"/>
          <w:szCs w:val="20"/>
        </w:rPr>
        <w:t>*************************************</w:t>
      </w:r>
      <w:r w:rsidR="000328DA">
        <w:br/>
      </w:r>
      <w:r w:rsidRPr="3FC0AC72">
        <w:rPr>
          <w:rFonts w:asciiTheme="minorHAnsi" w:hAnsiTheme="minorHAnsi" w:cstheme="minorBidi"/>
          <w:color w:val="222222"/>
          <w:sz w:val="20"/>
          <w:szCs w:val="20"/>
        </w:rPr>
        <w:t>Paidy テクニカルサポート</w:t>
      </w:r>
      <w:r w:rsidR="000328DA">
        <w:br/>
      </w:r>
      <w:r w:rsidRPr="3FC0AC72">
        <w:rPr>
          <w:rFonts w:asciiTheme="minorHAnsi" w:hAnsiTheme="minorHAnsi" w:cstheme="minorBidi"/>
          <w:color w:val="222222"/>
          <w:sz w:val="20"/>
          <w:szCs w:val="20"/>
        </w:rPr>
        <w:t xml:space="preserve">Mail： </w:t>
      </w:r>
      <w:hyperlink r:id="rId83">
        <w:r w:rsidRPr="3FC0AC72">
          <w:rPr>
            <w:rStyle w:val="a7"/>
            <w:rFonts w:asciiTheme="minorHAnsi" w:hAnsiTheme="minorHAnsi" w:cstheme="minorBidi"/>
            <w:color w:val="222222"/>
            <w:sz w:val="20"/>
            <w:szCs w:val="20"/>
          </w:rPr>
          <w:t>tech-support@paidy.com</w:t>
        </w:r>
        <w:r w:rsidR="000328DA">
          <w:br/>
        </w:r>
      </w:hyperlink>
      <w:r w:rsidRPr="3FC0AC72">
        <w:rPr>
          <w:rFonts w:asciiTheme="minorHAnsi" w:hAnsiTheme="minorHAnsi" w:cstheme="minorBidi"/>
          <w:color w:val="222222"/>
          <w:sz w:val="20"/>
          <w:szCs w:val="20"/>
        </w:rPr>
        <w:t>TEL ： 03-5545-5099 （平日 10:00-18:00）</w:t>
      </w:r>
      <w:r w:rsidR="000328DA">
        <w:br/>
      </w:r>
      <w:r w:rsidRPr="3FC0AC72">
        <w:rPr>
          <w:rFonts w:asciiTheme="minorHAnsi" w:hAnsiTheme="minorHAnsi" w:cstheme="minorBidi"/>
          <w:color w:val="222222"/>
          <w:sz w:val="20"/>
          <w:szCs w:val="20"/>
        </w:rPr>
        <w:t>*************************************</w:t>
      </w:r>
    </w:p>
    <w:p w14:paraId="66B8E285" w14:textId="6B66A7FF" w:rsidR="004C365A" w:rsidRDefault="000328DA" w:rsidP="00CC214D">
      <w:pPr>
        <w:spacing w:before="336" w:beforeAutospacing="1" w:after="336" w:afterAutospacing="1" w:line="240" w:lineRule="auto"/>
        <w:rPr>
          <w:rFonts w:asciiTheme="minorHAnsi" w:hAnsiTheme="minorHAnsi" w:cstheme="minorBidi"/>
          <w:color w:val="222222"/>
          <w:sz w:val="20"/>
          <w:szCs w:val="20"/>
        </w:rPr>
      </w:pPr>
      <w:r>
        <w:br/>
      </w:r>
      <w:r w:rsidR="006F7088" w:rsidRPr="006F7088">
        <w:rPr>
          <w:rFonts w:asciiTheme="minorHAnsi" w:hAnsiTheme="minorHAnsi" w:cstheme="minorBidi" w:hint="eastAsia"/>
          <w:color w:val="222222"/>
          <w:sz w:val="20"/>
          <w:szCs w:val="20"/>
        </w:rPr>
        <w:t>復旧までに時間がかかる場合は、カスタム環境設定でpaidy_enabledの有効フラグを「いいえ」にしてください。</w:t>
      </w:r>
      <w:r>
        <w:br/>
      </w:r>
      <w:r w:rsidR="000644F5">
        <w:rPr>
          <w:noProof/>
          <w:lang w:val="ja-JP"/>
        </w:rPr>
        <w:drawing>
          <wp:inline distT="0" distB="0" distL="0" distR="0" wp14:anchorId="23C2ED54" wp14:editId="08177727">
            <wp:extent cx="4572000" cy="904875"/>
            <wp:effectExtent l="0" t="0" r="0" b="9525"/>
            <wp:docPr id="1014880654" name="図 10148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0654" name="図 1014880654"/>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49E6E6ED" w14:textId="77777777" w:rsidR="00CC214D" w:rsidRPr="00CC214D" w:rsidRDefault="00CC214D" w:rsidP="00CC214D">
      <w:pPr>
        <w:spacing w:before="336" w:beforeAutospacing="1" w:after="336" w:afterAutospacing="1" w:line="240" w:lineRule="auto"/>
        <w:rPr>
          <w:sz w:val="20"/>
          <w:szCs w:val="20"/>
        </w:rPr>
      </w:pPr>
    </w:p>
    <w:p w14:paraId="39DAEAED" w14:textId="4C7C735B" w:rsidR="004C365A" w:rsidRPr="00ED3D55" w:rsidRDefault="0E927BBF" w:rsidP="3FC0AC72">
      <w:pPr>
        <w:pStyle w:val="1"/>
        <w:rPr>
          <w:rFonts w:asciiTheme="minorHAnsi" w:hAnsiTheme="minorHAnsi" w:cs="ＭＳ ゴシック"/>
          <w:lang w:val="en-US"/>
        </w:rPr>
      </w:pPr>
      <w:bookmarkStart w:id="146" w:name="_Toc88741598"/>
      <w:r w:rsidRPr="3FC0AC72">
        <w:rPr>
          <w:rFonts w:asciiTheme="minorHAnsi" w:hAnsiTheme="minorHAnsi" w:cs="ＭＳ ゴシック"/>
        </w:rPr>
        <w:t>７.</w:t>
      </w:r>
      <w:r w:rsidR="00CD2517" w:rsidRPr="3FC0AC72">
        <w:rPr>
          <w:rFonts w:asciiTheme="minorHAnsi" w:hAnsiTheme="minorHAnsi" w:cs="ＭＳ ゴシック"/>
        </w:rPr>
        <w:t>改訂履歴</w:t>
      </w:r>
      <w:bookmarkEnd w:id="146"/>
    </w:p>
    <w:p w14:paraId="7A292896" w14:textId="77777777" w:rsidR="004C365A" w:rsidRPr="0073249E" w:rsidRDefault="004C365A">
      <w:pPr>
        <w:rPr>
          <w:rFonts w:asciiTheme="minorHAnsi" w:eastAsiaTheme="minorHAnsi" w:hAnsiTheme="minorHAnsi"/>
        </w:rPr>
      </w:pPr>
    </w:p>
    <w:tbl>
      <w:tblPr>
        <w:tblW w:w="1049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94"/>
        <w:gridCol w:w="3496"/>
        <w:gridCol w:w="3494"/>
        <w:gridCol w:w="6"/>
      </w:tblGrid>
      <w:tr w:rsidR="004C365A" w:rsidRPr="0073249E" w14:paraId="17611DAB" w14:textId="77777777" w:rsidTr="00DD0FA9">
        <w:trPr>
          <w:gridAfter w:val="1"/>
          <w:wAfter w:w="6" w:type="dxa"/>
        </w:trPr>
        <w:tc>
          <w:tcPr>
            <w:tcW w:w="3494" w:type="dxa"/>
            <w:shd w:val="clear" w:color="auto" w:fill="auto"/>
            <w:tcMar>
              <w:top w:w="100" w:type="dxa"/>
              <w:left w:w="100" w:type="dxa"/>
              <w:bottom w:w="100" w:type="dxa"/>
              <w:right w:w="100" w:type="dxa"/>
            </w:tcMar>
          </w:tcPr>
          <w:p w14:paraId="6B814A1E"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rPr>
              <w:t>Version</w:t>
            </w:r>
          </w:p>
        </w:tc>
        <w:tc>
          <w:tcPr>
            <w:tcW w:w="3495" w:type="dxa"/>
            <w:shd w:val="clear" w:color="auto" w:fill="auto"/>
            <w:tcMar>
              <w:top w:w="100" w:type="dxa"/>
              <w:left w:w="100" w:type="dxa"/>
              <w:bottom w:w="100" w:type="dxa"/>
              <w:right w:w="100" w:type="dxa"/>
            </w:tcMar>
          </w:tcPr>
          <w:p w14:paraId="5640F940"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cs="Arial Unicode MS"/>
              </w:rPr>
              <w:t>日付</w:t>
            </w:r>
          </w:p>
        </w:tc>
        <w:tc>
          <w:tcPr>
            <w:tcW w:w="3495" w:type="dxa"/>
            <w:shd w:val="clear" w:color="auto" w:fill="auto"/>
            <w:tcMar>
              <w:top w:w="100" w:type="dxa"/>
              <w:left w:w="100" w:type="dxa"/>
              <w:bottom w:w="100" w:type="dxa"/>
              <w:right w:w="100" w:type="dxa"/>
            </w:tcMar>
          </w:tcPr>
          <w:p w14:paraId="2C277250"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cs="Arial Unicode MS"/>
              </w:rPr>
              <w:t>改訂内容</w:t>
            </w:r>
          </w:p>
        </w:tc>
      </w:tr>
      <w:tr w:rsidR="004C365A" w:rsidRPr="002F1201" w14:paraId="1A97F355" w14:textId="77777777" w:rsidTr="00DD0FA9">
        <w:trPr>
          <w:gridAfter w:val="1"/>
          <w:wAfter w:w="6" w:type="dxa"/>
        </w:trPr>
        <w:tc>
          <w:tcPr>
            <w:tcW w:w="3494" w:type="dxa"/>
            <w:shd w:val="clear" w:color="auto" w:fill="auto"/>
            <w:tcMar>
              <w:top w:w="100" w:type="dxa"/>
              <w:left w:w="100" w:type="dxa"/>
              <w:bottom w:w="100" w:type="dxa"/>
              <w:right w:w="100" w:type="dxa"/>
            </w:tcMar>
          </w:tcPr>
          <w:p w14:paraId="30C5C2F6"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rPr>
              <w:t>1</w:t>
            </w:r>
            <w:r w:rsidR="00351C26" w:rsidRPr="0073249E">
              <w:rPr>
                <w:rFonts w:asciiTheme="minorHAnsi" w:eastAsiaTheme="minorHAnsi" w:hAnsiTheme="minorHAnsi" w:hint="eastAsia"/>
              </w:rPr>
              <w:t>7.10</w:t>
            </w:r>
            <w:r w:rsidRPr="0073249E">
              <w:rPr>
                <w:rFonts w:asciiTheme="minorHAnsi" w:eastAsiaTheme="minorHAnsi" w:hAnsiTheme="minorHAnsi"/>
              </w:rPr>
              <w:t>.0</w:t>
            </w:r>
          </w:p>
        </w:tc>
        <w:tc>
          <w:tcPr>
            <w:tcW w:w="3495" w:type="dxa"/>
            <w:shd w:val="clear" w:color="auto" w:fill="auto"/>
            <w:tcMar>
              <w:top w:w="100" w:type="dxa"/>
              <w:left w:w="100" w:type="dxa"/>
              <w:bottom w:w="100" w:type="dxa"/>
              <w:right w:w="100" w:type="dxa"/>
            </w:tcMar>
          </w:tcPr>
          <w:p w14:paraId="130674D4"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rPr>
              <w:t>2017/</w:t>
            </w:r>
            <w:r w:rsidR="00FD3636" w:rsidRPr="0073249E">
              <w:rPr>
                <w:rFonts w:asciiTheme="minorHAnsi" w:eastAsiaTheme="minorHAnsi" w:hAnsiTheme="minorHAnsi" w:hint="eastAsia"/>
              </w:rPr>
              <w:t>10</w:t>
            </w:r>
            <w:r w:rsidRPr="0073249E">
              <w:rPr>
                <w:rFonts w:asciiTheme="minorHAnsi" w:eastAsiaTheme="minorHAnsi" w:hAnsiTheme="minorHAnsi"/>
              </w:rPr>
              <w:t>/</w:t>
            </w:r>
            <w:r w:rsidR="00FD3636" w:rsidRPr="0073249E">
              <w:rPr>
                <w:rFonts w:asciiTheme="minorHAnsi" w:eastAsiaTheme="minorHAnsi" w:hAnsiTheme="minorHAnsi" w:hint="eastAsia"/>
              </w:rPr>
              <w:t>13</w:t>
            </w:r>
          </w:p>
        </w:tc>
        <w:tc>
          <w:tcPr>
            <w:tcW w:w="3495" w:type="dxa"/>
            <w:shd w:val="clear" w:color="auto" w:fill="auto"/>
            <w:tcMar>
              <w:top w:w="100" w:type="dxa"/>
              <w:left w:w="100" w:type="dxa"/>
              <w:bottom w:w="100" w:type="dxa"/>
              <w:right w:w="100" w:type="dxa"/>
            </w:tcMar>
          </w:tcPr>
          <w:p w14:paraId="3EA262F4" w14:textId="77777777" w:rsidR="004C365A" w:rsidRPr="002F1201"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cs="Arial Unicode MS"/>
              </w:rPr>
              <w:t>初版</w:t>
            </w:r>
          </w:p>
        </w:tc>
      </w:tr>
      <w:tr w:rsidR="000328DA" w:rsidRPr="002F1201" w14:paraId="78E61905" w14:textId="77777777" w:rsidTr="00DD0FA9">
        <w:tblPrEx>
          <w:tblLook w:val="04A0" w:firstRow="1" w:lastRow="0" w:firstColumn="1" w:lastColumn="0" w:noHBand="0" w:noVBand="1"/>
        </w:tblPrEx>
        <w:trPr>
          <w:gridAfter w:val="1"/>
          <w:wAfter w:w="6" w:type="dxa"/>
        </w:trPr>
        <w:tc>
          <w:tcPr>
            <w:tcW w:w="3494" w:type="dxa"/>
          </w:tcPr>
          <w:p w14:paraId="0A5BDA70" w14:textId="77777777" w:rsidR="000328DA" w:rsidRPr="0073249E" w:rsidRDefault="000328DA" w:rsidP="00C96E0F">
            <w:pPr>
              <w:widowControl w:val="0"/>
              <w:spacing w:line="240" w:lineRule="auto"/>
              <w:jc w:val="center"/>
              <w:rPr>
                <w:rFonts w:asciiTheme="minorHAnsi" w:eastAsiaTheme="minorHAnsi" w:hAnsiTheme="minorHAnsi"/>
              </w:rPr>
            </w:pPr>
            <w:r w:rsidRPr="0073249E">
              <w:rPr>
                <w:rFonts w:asciiTheme="minorHAnsi" w:eastAsiaTheme="minorHAnsi" w:hAnsiTheme="minorHAnsi"/>
              </w:rPr>
              <w:t>1</w:t>
            </w:r>
            <w:r w:rsidR="00F10C9A">
              <w:rPr>
                <w:rFonts w:asciiTheme="minorHAnsi" w:eastAsiaTheme="minorHAnsi" w:hAnsiTheme="minorHAnsi" w:hint="eastAsia"/>
              </w:rPr>
              <w:t>8</w:t>
            </w:r>
            <w:r w:rsidRPr="0073249E">
              <w:rPr>
                <w:rFonts w:asciiTheme="minorHAnsi" w:eastAsiaTheme="minorHAnsi" w:hAnsiTheme="minorHAnsi" w:hint="eastAsia"/>
              </w:rPr>
              <w:t>.</w:t>
            </w:r>
            <w:r w:rsidR="00F10C9A">
              <w:rPr>
                <w:rFonts w:asciiTheme="minorHAnsi" w:eastAsiaTheme="minorHAnsi" w:hAnsiTheme="minorHAnsi" w:hint="eastAsia"/>
              </w:rPr>
              <w:t>01</w:t>
            </w:r>
            <w:r w:rsidRPr="0073249E">
              <w:rPr>
                <w:rFonts w:asciiTheme="minorHAnsi" w:eastAsiaTheme="minorHAnsi" w:hAnsiTheme="minorHAnsi"/>
              </w:rPr>
              <w:t>.0</w:t>
            </w:r>
          </w:p>
        </w:tc>
        <w:tc>
          <w:tcPr>
            <w:tcW w:w="3495" w:type="dxa"/>
          </w:tcPr>
          <w:p w14:paraId="2EAA85A8" w14:textId="77777777" w:rsidR="000328DA" w:rsidRPr="0073249E" w:rsidRDefault="000328DA" w:rsidP="00C96E0F">
            <w:pPr>
              <w:widowControl w:val="0"/>
              <w:spacing w:line="240" w:lineRule="auto"/>
              <w:jc w:val="center"/>
              <w:rPr>
                <w:rFonts w:asciiTheme="minorHAnsi" w:eastAsiaTheme="minorHAnsi" w:hAnsiTheme="minorHAnsi"/>
              </w:rPr>
            </w:pPr>
            <w:r w:rsidRPr="0073249E">
              <w:rPr>
                <w:rFonts w:asciiTheme="minorHAnsi" w:eastAsiaTheme="minorHAnsi" w:hAnsiTheme="minorHAnsi"/>
              </w:rPr>
              <w:t>201</w:t>
            </w:r>
            <w:r w:rsidR="00F10C9A">
              <w:rPr>
                <w:rFonts w:asciiTheme="minorHAnsi" w:eastAsiaTheme="minorHAnsi" w:hAnsiTheme="minorHAnsi" w:hint="eastAsia"/>
              </w:rPr>
              <w:t>8</w:t>
            </w:r>
            <w:r w:rsidRPr="0073249E">
              <w:rPr>
                <w:rFonts w:asciiTheme="minorHAnsi" w:eastAsiaTheme="minorHAnsi" w:hAnsiTheme="minorHAnsi"/>
              </w:rPr>
              <w:t>/</w:t>
            </w:r>
            <w:r w:rsidR="00F10C9A">
              <w:rPr>
                <w:rFonts w:asciiTheme="minorHAnsi" w:eastAsiaTheme="minorHAnsi" w:hAnsiTheme="minorHAnsi" w:hint="eastAsia"/>
              </w:rPr>
              <w:t>0</w:t>
            </w:r>
            <w:r w:rsidR="00D40887">
              <w:rPr>
                <w:rFonts w:asciiTheme="minorHAnsi" w:eastAsiaTheme="minorHAnsi" w:hAnsiTheme="minorHAnsi" w:hint="eastAsia"/>
              </w:rPr>
              <w:t>1</w:t>
            </w:r>
            <w:r w:rsidR="006E39E6">
              <w:rPr>
                <w:rFonts w:asciiTheme="minorHAnsi" w:eastAsiaTheme="minorHAnsi" w:hAnsiTheme="minorHAnsi" w:hint="eastAsia"/>
              </w:rPr>
              <w:t>/</w:t>
            </w:r>
            <w:r w:rsidR="00F10C9A">
              <w:rPr>
                <w:rFonts w:asciiTheme="minorHAnsi" w:eastAsiaTheme="minorHAnsi" w:hAnsiTheme="minorHAnsi" w:hint="eastAsia"/>
              </w:rPr>
              <w:t>09</w:t>
            </w:r>
          </w:p>
        </w:tc>
        <w:tc>
          <w:tcPr>
            <w:tcW w:w="3495" w:type="dxa"/>
          </w:tcPr>
          <w:p w14:paraId="133378EC" w14:textId="77777777" w:rsidR="009E6A98" w:rsidRDefault="009E6A98"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・JSControllerでのカートリッジ開発、およびPipelineサイトとJSControllerサイト両方からの利用のため、手順を修正した。</w:t>
            </w:r>
          </w:p>
          <w:p w14:paraId="327FAD6B" w14:textId="77777777" w:rsidR="000328DA" w:rsidRDefault="009E6A98"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w:t>
            </w:r>
            <w:r w:rsidR="000328DA" w:rsidRPr="002A0B14">
              <w:rPr>
                <w:rFonts w:asciiTheme="minorHAnsi" w:eastAsiaTheme="minorHAnsi" w:hAnsiTheme="minorHAnsi" w:cs="Arial Unicode MS"/>
              </w:rPr>
              <w:t>Commerce Cloud</w:t>
            </w:r>
            <w:r w:rsidR="000328DA">
              <w:rPr>
                <w:rFonts w:asciiTheme="minorHAnsi" w:eastAsiaTheme="minorHAnsi" w:hAnsiTheme="minorHAnsi" w:cs="Arial Unicode MS" w:hint="eastAsia"/>
              </w:rPr>
              <w:t>でのWebHook廃止に伴い改定した。</w:t>
            </w:r>
          </w:p>
          <w:p w14:paraId="24B15D46" w14:textId="77777777" w:rsidR="00BF540B" w:rsidRPr="002F1201" w:rsidRDefault="000328DA">
            <w:pPr>
              <w:widowControl w:val="0"/>
              <w:spacing w:line="240" w:lineRule="auto"/>
              <w:rPr>
                <w:rFonts w:asciiTheme="minorHAnsi" w:eastAsiaTheme="minorHAnsi" w:hAnsiTheme="minorHAnsi"/>
              </w:rPr>
            </w:pPr>
            <w:r>
              <w:rPr>
                <w:rFonts w:asciiTheme="minorHAnsi" w:eastAsiaTheme="minorHAnsi" w:hAnsiTheme="minorHAnsi" w:cs="Arial Unicode MS" w:hint="eastAsia"/>
              </w:rPr>
              <w:t>また、5.運用案を追加した</w:t>
            </w:r>
          </w:p>
        </w:tc>
      </w:tr>
      <w:tr w:rsidR="00BC280C" w:rsidRPr="002F1201" w14:paraId="22458325" w14:textId="77777777" w:rsidTr="00DD0FA9">
        <w:tblPrEx>
          <w:tblLook w:val="04A0" w:firstRow="1" w:lastRow="0" w:firstColumn="1" w:lastColumn="0" w:noHBand="0" w:noVBand="1"/>
        </w:tblPrEx>
        <w:trPr>
          <w:gridAfter w:val="1"/>
          <w:wAfter w:w="6" w:type="dxa"/>
        </w:trPr>
        <w:tc>
          <w:tcPr>
            <w:tcW w:w="3494" w:type="dxa"/>
          </w:tcPr>
          <w:p w14:paraId="6924824A" w14:textId="5DFE05C6" w:rsidR="00BC280C" w:rsidRPr="0073249E" w:rsidRDefault="00BC280C" w:rsidP="00C96E0F">
            <w:pPr>
              <w:widowControl w:val="0"/>
              <w:spacing w:line="240" w:lineRule="auto"/>
              <w:jc w:val="center"/>
              <w:rPr>
                <w:rFonts w:asciiTheme="minorHAnsi" w:eastAsiaTheme="minorHAnsi" w:hAnsiTheme="minorHAnsi"/>
              </w:rPr>
            </w:pPr>
            <w:r>
              <w:rPr>
                <w:rFonts w:asciiTheme="minorHAnsi" w:eastAsiaTheme="minorHAnsi" w:hAnsiTheme="minorHAnsi" w:hint="eastAsia"/>
              </w:rPr>
              <w:t>19.01.0</w:t>
            </w:r>
          </w:p>
        </w:tc>
        <w:tc>
          <w:tcPr>
            <w:tcW w:w="3495" w:type="dxa"/>
          </w:tcPr>
          <w:p w14:paraId="38A7477F" w14:textId="1C0D7117" w:rsidR="00BC280C" w:rsidRPr="0073249E" w:rsidRDefault="00FA742D" w:rsidP="00C96E0F">
            <w:pPr>
              <w:widowControl w:val="0"/>
              <w:spacing w:line="240" w:lineRule="auto"/>
              <w:jc w:val="center"/>
              <w:rPr>
                <w:rFonts w:asciiTheme="minorHAnsi" w:eastAsiaTheme="minorHAnsi" w:hAnsiTheme="minorHAnsi"/>
              </w:rPr>
            </w:pPr>
            <w:r>
              <w:rPr>
                <w:rFonts w:asciiTheme="minorHAnsi" w:eastAsiaTheme="minorHAnsi" w:hAnsiTheme="minorHAnsi" w:hint="eastAsia"/>
              </w:rPr>
              <w:t>2019/10/25</w:t>
            </w:r>
          </w:p>
        </w:tc>
        <w:tc>
          <w:tcPr>
            <w:tcW w:w="3495" w:type="dxa"/>
          </w:tcPr>
          <w:p w14:paraId="4CDE123E" w14:textId="333043E9" w:rsidR="00BC280C" w:rsidRDefault="00F43737"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・meta情報のファイルを修正、利用手順</w:t>
            </w:r>
            <w:r w:rsidR="001C42B3">
              <w:rPr>
                <w:rFonts w:asciiTheme="minorHAnsi" w:eastAsiaTheme="minorHAnsi" w:hAnsiTheme="minorHAnsi" w:cs="Arial Unicode MS" w:hint="eastAsia"/>
              </w:rPr>
              <w:t>の更新</w:t>
            </w:r>
            <w:r w:rsidR="009A489D">
              <w:rPr>
                <w:rFonts w:asciiTheme="minorHAnsi" w:eastAsiaTheme="minorHAnsi" w:hAnsiTheme="minorHAnsi" w:cs="Arial Unicode MS" w:hint="eastAsia"/>
              </w:rPr>
              <w:t>。</w:t>
            </w:r>
          </w:p>
          <w:p w14:paraId="04E553F1" w14:textId="758AF6ED" w:rsidR="00D664E1" w:rsidRDefault="00D664E1"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・JScontrollerで利用されている、</w:t>
            </w:r>
            <w:r w:rsidR="00407BDE">
              <w:rPr>
                <w:rFonts w:asciiTheme="minorHAnsi" w:eastAsiaTheme="minorHAnsi" w:hAnsiTheme="minorHAnsi" w:cs="Arial Unicode MS" w:hint="eastAsia"/>
              </w:rPr>
              <w:t>function</w:t>
            </w:r>
            <w:r w:rsidR="00E75CF1">
              <w:rPr>
                <w:rFonts w:asciiTheme="minorHAnsi" w:eastAsiaTheme="minorHAnsi" w:hAnsiTheme="minorHAnsi" w:cs="Arial Unicode MS" w:hint="eastAsia"/>
              </w:rPr>
              <w:t>『</w:t>
            </w:r>
            <w:r w:rsidR="00E75CF1" w:rsidRPr="00E75CF1">
              <w:rPr>
                <w:rFonts w:asciiTheme="minorHAnsi" w:eastAsiaTheme="minorHAnsi" w:hAnsiTheme="minorHAnsi" w:cs="Arial Unicode MS"/>
              </w:rPr>
              <w:t>ServiceRegistry</w:t>
            </w:r>
            <w:r w:rsidR="00E75CF1">
              <w:rPr>
                <w:rFonts w:asciiTheme="minorHAnsi" w:eastAsiaTheme="minorHAnsi" w:hAnsiTheme="minorHAnsi" w:cs="Arial Unicode MS" w:hint="eastAsia"/>
              </w:rPr>
              <w:t>』を廃止、『</w:t>
            </w:r>
            <w:r w:rsidR="00E75CF1" w:rsidRPr="00E75CF1">
              <w:rPr>
                <w:rFonts w:asciiTheme="minorHAnsi" w:eastAsiaTheme="minorHAnsi" w:hAnsiTheme="minorHAnsi" w:cs="Arial Unicode MS"/>
              </w:rPr>
              <w:t>LocalServiceRegistry</w:t>
            </w:r>
            <w:r w:rsidR="00E75CF1">
              <w:rPr>
                <w:rFonts w:asciiTheme="minorHAnsi" w:eastAsiaTheme="minorHAnsi" w:hAnsiTheme="minorHAnsi" w:cs="Arial Unicode MS" w:hint="eastAsia"/>
              </w:rPr>
              <w:t>』</w:t>
            </w:r>
            <w:r w:rsidR="00407BDE">
              <w:rPr>
                <w:rFonts w:asciiTheme="minorHAnsi" w:eastAsiaTheme="minorHAnsi" w:hAnsiTheme="minorHAnsi" w:cs="Arial Unicode MS" w:hint="eastAsia"/>
              </w:rPr>
              <w:t>を利用。</w:t>
            </w:r>
          </w:p>
          <w:p w14:paraId="6F2FD842" w14:textId="61072725" w:rsidR="009A489D" w:rsidRDefault="009A489D"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・JScontrollerで呼び出されている、service処理に、</w:t>
            </w:r>
            <w:r w:rsidR="00A57B2E">
              <w:rPr>
                <w:rFonts w:asciiTheme="minorHAnsi" w:eastAsiaTheme="minorHAnsi" w:hAnsiTheme="minorHAnsi" w:cs="Arial Unicode MS" w:hint="eastAsia"/>
              </w:rPr>
              <w:t>『</w:t>
            </w:r>
            <w:r w:rsidR="00A57B2E" w:rsidRPr="00A57B2E">
              <w:rPr>
                <w:rFonts w:asciiTheme="minorHAnsi" w:eastAsiaTheme="minorHAnsi" w:hAnsiTheme="minorHAnsi" w:cs="Arial Unicode MS"/>
              </w:rPr>
              <w:t>getResponseLogMessage</w:t>
            </w:r>
            <w:r w:rsidR="00A57B2E">
              <w:rPr>
                <w:rFonts w:asciiTheme="minorHAnsi" w:eastAsiaTheme="minorHAnsi" w:hAnsiTheme="minorHAnsi" w:cs="Arial Unicode MS" w:hint="eastAsia"/>
              </w:rPr>
              <w:t>』を実装。</w:t>
            </w:r>
          </w:p>
          <w:p w14:paraId="7F7B3138" w14:textId="77777777" w:rsidR="00407BDE" w:rsidRDefault="0062665E"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w:t>
            </w:r>
            <w:r w:rsidR="0084552F" w:rsidRPr="0084552F">
              <w:rPr>
                <w:rFonts w:asciiTheme="minorHAnsi" w:eastAsiaTheme="minorHAnsi" w:hAnsiTheme="minorHAnsi" w:cs="Arial Unicode MS"/>
              </w:rPr>
              <w:t>HTTPClient</w:t>
            </w:r>
            <w:r w:rsidR="0084552F">
              <w:rPr>
                <w:rFonts w:asciiTheme="minorHAnsi" w:eastAsiaTheme="minorHAnsi" w:hAnsiTheme="minorHAnsi" w:cs="Arial Unicode MS" w:hint="eastAsia"/>
              </w:rPr>
              <w:t>の呼び出しを、全てserviceの利用に対応</w:t>
            </w:r>
            <w:r w:rsidR="009A489D">
              <w:rPr>
                <w:rFonts w:asciiTheme="minorHAnsi" w:eastAsiaTheme="minorHAnsi" w:hAnsiTheme="minorHAnsi" w:cs="Arial Unicode MS" w:hint="eastAsia"/>
              </w:rPr>
              <w:t>。</w:t>
            </w:r>
          </w:p>
          <w:p w14:paraId="046E9B39" w14:textId="4E6BBF56" w:rsidR="009A489D" w:rsidRDefault="009A489D" w:rsidP="00C96E0F">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w:t>
            </w:r>
            <w:r w:rsidR="00A57B2E">
              <w:rPr>
                <w:rFonts w:asciiTheme="minorHAnsi" w:eastAsiaTheme="minorHAnsi" w:hAnsiTheme="minorHAnsi" w:cs="Arial Unicode MS" w:hint="eastAsia"/>
              </w:rPr>
              <w:t>各functionにDocCommentを追加。</w:t>
            </w:r>
          </w:p>
        </w:tc>
      </w:tr>
      <w:tr w:rsidR="00D07F70" w:rsidRPr="002F1201" w14:paraId="43721D6F" w14:textId="77777777" w:rsidTr="00DD0FA9">
        <w:tblPrEx>
          <w:tblLook w:val="04A0" w:firstRow="1" w:lastRow="0" w:firstColumn="1" w:lastColumn="0" w:noHBand="0" w:noVBand="1"/>
        </w:tblPrEx>
        <w:trPr>
          <w:gridAfter w:val="1"/>
          <w:wAfter w:w="6" w:type="dxa"/>
        </w:trPr>
        <w:tc>
          <w:tcPr>
            <w:tcW w:w="3494" w:type="dxa"/>
          </w:tcPr>
          <w:p w14:paraId="620CC618" w14:textId="703BD600" w:rsidR="00D07F70" w:rsidRDefault="00D07F70" w:rsidP="00C96E0F">
            <w:pPr>
              <w:widowControl w:val="0"/>
              <w:spacing w:line="240" w:lineRule="auto"/>
              <w:jc w:val="center"/>
              <w:rPr>
                <w:rFonts w:asciiTheme="minorHAnsi" w:eastAsiaTheme="minorHAnsi" w:hAnsiTheme="minorHAnsi"/>
              </w:rPr>
            </w:pPr>
            <w:r>
              <w:rPr>
                <w:rFonts w:asciiTheme="minorHAnsi" w:eastAsiaTheme="minorHAnsi" w:hAnsiTheme="minorHAnsi" w:hint="eastAsia"/>
              </w:rPr>
              <w:t>20.1.0</w:t>
            </w:r>
          </w:p>
        </w:tc>
        <w:tc>
          <w:tcPr>
            <w:tcW w:w="3495" w:type="dxa"/>
          </w:tcPr>
          <w:p w14:paraId="1F187F35" w14:textId="703249AB" w:rsidR="00D07F70" w:rsidRDefault="00D07F70" w:rsidP="00C96E0F">
            <w:pPr>
              <w:widowControl w:val="0"/>
              <w:spacing w:line="240" w:lineRule="auto"/>
              <w:jc w:val="center"/>
              <w:rPr>
                <w:rFonts w:asciiTheme="minorHAnsi" w:eastAsiaTheme="minorHAnsi" w:hAnsiTheme="minorHAnsi"/>
              </w:rPr>
            </w:pPr>
            <w:r>
              <w:rPr>
                <w:rFonts w:asciiTheme="minorHAnsi" w:eastAsiaTheme="minorHAnsi" w:hAnsiTheme="minorHAnsi" w:hint="eastAsia"/>
              </w:rPr>
              <w:t>2020/01/15</w:t>
            </w:r>
          </w:p>
        </w:tc>
        <w:tc>
          <w:tcPr>
            <w:tcW w:w="3495" w:type="dxa"/>
          </w:tcPr>
          <w:p w14:paraId="7859336E" w14:textId="77777777" w:rsidR="001041F0" w:rsidRDefault="001041F0" w:rsidP="001041F0">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ページ：</w:t>
            </w:r>
            <w:r w:rsidRPr="00620396">
              <w:rPr>
                <w:rFonts w:asciiTheme="minorHAnsi" w:eastAsiaTheme="minorHAnsi" w:hAnsiTheme="minorHAnsi" w:cs="Arial Unicode MS" w:hint="eastAsia"/>
              </w:rPr>
              <w:t>3-2-2. メタデータのインポート</w:t>
            </w:r>
          </w:p>
          <w:p w14:paraId="09D4CABB" w14:textId="1116F77A" w:rsidR="00D07F70" w:rsidRDefault="001041F0" w:rsidP="001041F0">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変更内容：「</w:t>
            </w:r>
            <w:r w:rsidRPr="00620396">
              <w:rPr>
                <w:rFonts w:asciiTheme="minorHAnsi" w:eastAsiaTheme="minorHAnsi" w:hAnsiTheme="minorHAnsi" w:cs="Arial Unicode MS"/>
              </w:rPr>
              <w:t>meta_data_19.1.0.zip</w:t>
            </w:r>
            <w:r>
              <w:rPr>
                <w:rFonts w:asciiTheme="minorHAnsi" w:eastAsiaTheme="minorHAnsi" w:hAnsiTheme="minorHAnsi" w:cs="Arial Unicode MS" w:hint="eastAsia"/>
              </w:rPr>
              <w:t>」を「</w:t>
            </w:r>
            <w:r w:rsidRPr="00CB2E1B">
              <w:rPr>
                <w:rFonts w:asciiTheme="minorHAnsi" w:eastAsiaTheme="minorHAnsi" w:hAnsiTheme="minorHAnsi" w:cs="Arial Unicode MS"/>
              </w:rPr>
              <w:t>meta_data_20.1.0.zip</w:t>
            </w:r>
            <w:r>
              <w:rPr>
                <w:rFonts w:asciiTheme="minorHAnsi" w:eastAsiaTheme="minorHAnsi" w:hAnsiTheme="minorHAnsi" w:cs="Arial Unicode MS" w:hint="eastAsia"/>
              </w:rPr>
              <w:t>」に変更</w:t>
            </w:r>
          </w:p>
        </w:tc>
      </w:tr>
      <w:tr w:rsidR="3FC0AC72" w14:paraId="75E84364" w14:textId="77777777" w:rsidTr="00DD0FA9">
        <w:tblPrEx>
          <w:tblLook w:val="04A0" w:firstRow="1" w:lastRow="0" w:firstColumn="1" w:lastColumn="0" w:noHBand="0" w:noVBand="1"/>
        </w:tblPrEx>
        <w:trPr>
          <w:gridAfter w:val="1"/>
          <w:wAfter w:w="6" w:type="dxa"/>
        </w:trPr>
        <w:tc>
          <w:tcPr>
            <w:tcW w:w="3494" w:type="dxa"/>
          </w:tcPr>
          <w:p w14:paraId="60FCEFB3" w14:textId="758C648C" w:rsidR="284DA5AA" w:rsidRDefault="284DA5AA" w:rsidP="3FC0AC72">
            <w:pPr>
              <w:spacing w:line="240" w:lineRule="auto"/>
              <w:jc w:val="center"/>
              <w:rPr>
                <w:rFonts w:asciiTheme="minorHAnsi" w:hAnsiTheme="minorHAnsi"/>
              </w:rPr>
            </w:pPr>
            <w:r w:rsidRPr="3FC0AC72">
              <w:rPr>
                <w:rFonts w:asciiTheme="minorHAnsi" w:hAnsiTheme="minorHAnsi"/>
              </w:rPr>
              <w:t>20.1.0</w:t>
            </w:r>
          </w:p>
        </w:tc>
        <w:tc>
          <w:tcPr>
            <w:tcW w:w="3495" w:type="dxa"/>
          </w:tcPr>
          <w:p w14:paraId="1AEF3248" w14:textId="3B3C2C6A" w:rsidR="284DA5AA" w:rsidRDefault="284DA5AA" w:rsidP="3FC0AC72">
            <w:pPr>
              <w:spacing w:line="240" w:lineRule="auto"/>
              <w:jc w:val="center"/>
              <w:rPr>
                <w:rFonts w:asciiTheme="minorHAnsi" w:hAnsiTheme="minorHAnsi"/>
              </w:rPr>
            </w:pPr>
            <w:r w:rsidRPr="3FC0AC72">
              <w:rPr>
                <w:rFonts w:asciiTheme="minorHAnsi" w:hAnsiTheme="minorHAnsi"/>
              </w:rPr>
              <w:t>2020/4/5</w:t>
            </w:r>
          </w:p>
        </w:tc>
        <w:tc>
          <w:tcPr>
            <w:tcW w:w="3495" w:type="dxa"/>
          </w:tcPr>
          <w:p w14:paraId="4A15E3AD" w14:textId="0FAB787E" w:rsidR="003E2E5C" w:rsidRPr="006E24A2" w:rsidRDefault="003A427F" w:rsidP="006E24A2">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Open Sans" w:hAnsi="Open Sans" w:cs="Open Sans"/>
                <w:color w:val="222222"/>
                <w:sz w:val="20"/>
                <w:szCs w:val="20"/>
              </w:rPr>
            </w:pPr>
            <w:r>
              <w:rPr>
                <w:rFonts w:ascii="游明朝" w:eastAsia="游明朝" w:hAnsi="游明朝" w:cs="游明朝" w:hint="eastAsia"/>
                <w:color w:val="000000" w:themeColor="text1"/>
              </w:rPr>
              <w:t>ファイル名変更に伴い、</w:t>
            </w:r>
            <w:r w:rsidR="006E24A2">
              <w:rPr>
                <w:rFonts w:ascii="游明朝" w:eastAsia="游明朝" w:hAnsi="游明朝" w:cs="游明朝" w:hint="eastAsia"/>
                <w:color w:val="000000" w:themeColor="text1"/>
              </w:rPr>
              <w:t>記載</w:t>
            </w:r>
            <w:r w:rsidR="003E2E5C">
              <w:rPr>
                <w:rFonts w:ascii="游明朝" w:eastAsia="游明朝" w:hAnsi="游明朝" w:cs="游明朝" w:hint="eastAsia"/>
                <w:color w:val="000000" w:themeColor="text1"/>
              </w:rPr>
              <w:t>内容を</w:t>
            </w:r>
            <w:r>
              <w:rPr>
                <w:rFonts w:ascii="游明朝" w:eastAsia="游明朝" w:hAnsi="游明朝" w:cs="游明朝" w:hint="eastAsia"/>
                <w:color w:val="000000" w:themeColor="text1"/>
              </w:rPr>
              <w:t>修正</w:t>
            </w:r>
            <w:r w:rsidR="006E24A2">
              <w:rPr>
                <w:rFonts w:ascii="游明朝" w:eastAsia="游明朝" w:hAnsi="游明朝" w:cs="游明朝"/>
                <w:color w:val="000000" w:themeColor="text1"/>
              </w:rPr>
              <w:br/>
            </w:r>
            <w:r w:rsidR="006E24A2">
              <w:rPr>
                <w:rFonts w:ascii="Open Sans" w:hAnsi="Open Sans" w:cs="Open Sans"/>
                <w:color w:val="222222"/>
                <w:sz w:val="20"/>
                <w:szCs w:val="20"/>
              </w:rPr>
              <w:t>項目</w:t>
            </w:r>
            <w:r w:rsidR="006E24A2">
              <w:rPr>
                <w:rFonts w:ascii="Open Sans" w:hAnsi="Open Sans" w:cs="Open Sans" w:hint="eastAsia"/>
                <w:color w:val="222222"/>
                <w:sz w:val="20"/>
                <w:szCs w:val="20"/>
              </w:rPr>
              <w:t>：</w:t>
            </w:r>
            <w:r w:rsidR="006E24A2">
              <w:rPr>
                <w:rFonts w:ascii="Open Sans" w:hAnsi="Open Sans" w:cs="Open Sans"/>
                <w:color w:val="222222"/>
                <w:sz w:val="20"/>
                <w:szCs w:val="20"/>
              </w:rPr>
              <w:t>3-3-1. CheckoutJS installation</w:t>
            </w:r>
          </w:p>
          <w:p w14:paraId="60EE5042" w14:textId="6041D43F" w:rsidR="00A12995" w:rsidRDefault="3BD75489" w:rsidP="00A12995">
            <w:r>
              <w:rPr>
                <w:rFonts w:ascii="游明朝" w:eastAsia="游明朝" w:hAnsi="游明朝" w:cs="游明朝"/>
                <w:color w:val="000000" w:themeColor="text1"/>
              </w:rPr>
              <w:lastRenderedPageBreak/>
              <w:t>変更</w:t>
            </w:r>
            <w:r w:rsidR="230DCF43">
              <w:rPr>
                <w:rFonts w:ascii="游明朝" w:eastAsia="游明朝" w:hAnsi="游明朝" w:cs="游明朝"/>
                <w:color w:val="000000" w:themeColor="text1"/>
              </w:rPr>
              <w:t>前</w:t>
            </w:r>
            <w:r>
              <w:rPr>
                <w:rFonts w:ascii="游明朝" w:eastAsia="游明朝" w:hAnsi="游明朝" w:cs="游明朝"/>
                <w:color w:val="000000" w:themeColor="text1"/>
              </w:rPr>
              <w:t>：</w:t>
            </w:r>
            <w:r w:rsidR="006E24A2">
              <w:rPr>
                <w:rFonts w:ascii="游明朝" w:eastAsia="游明朝" w:hAnsi="游明朝" w:cs="游明朝"/>
                <w:color w:val="000000" w:themeColor="text1"/>
              </w:rPr>
              <w:br/>
            </w:r>
            <w:r w:rsidR="230DCF43">
              <w:rPr>
                <w:rFonts w:ascii="Open Sans" w:hAnsi="Open Sans" w:cs="Open Sans"/>
                <w:color w:val="222222"/>
                <w:sz w:val="20"/>
                <w:szCs w:val="20"/>
              </w:rPr>
              <w:t>&lt;script src="${URLUtils.staticURL('js/paidy_standard.js')}"&gt;&lt;/script&gt;</w:t>
            </w:r>
            <w:r w:rsidR="006E24A2">
              <w:rPr>
                <w:rFonts w:ascii="Open Sans" w:hAnsi="Open Sans" w:cs="Open Sans"/>
                <w:color w:val="222222"/>
                <w:sz w:val="20"/>
                <w:szCs w:val="20"/>
              </w:rPr>
              <w:br/>
            </w:r>
            <w:r w:rsidR="230DCF43">
              <w:rPr>
                <w:rFonts w:ascii="Open Sans" w:hAnsi="Open Sans" w:cs="Open Sans"/>
                <w:color w:val="222222"/>
                <w:sz w:val="20"/>
                <w:szCs w:val="20"/>
              </w:rPr>
              <w:t>&lt;script src="${URLUtils.staticURL('js/paidy_regular.js')}"&gt;&lt;/script&gt;</w:t>
            </w:r>
            <w:r w:rsidR="006E24A2">
              <w:rPr>
                <w:rFonts w:ascii="Open Sans" w:hAnsi="Open Sans" w:cs="Open Sans"/>
                <w:color w:val="222222"/>
                <w:sz w:val="20"/>
                <w:szCs w:val="20"/>
              </w:rPr>
              <w:br/>
            </w:r>
            <w:r w:rsidR="230DCF43">
              <w:rPr>
                <w:rFonts w:ascii="Open Sans" w:hAnsi="Open Sans" w:cs="Open Sans"/>
                <w:color w:val="222222"/>
                <w:sz w:val="20"/>
                <w:szCs w:val="20"/>
              </w:rPr>
              <w:t>変更後：</w:t>
            </w:r>
            <w:r w:rsidR="006E24A2">
              <w:rPr>
                <w:rFonts w:ascii="Open Sans" w:hAnsi="Open Sans" w:cs="Open Sans"/>
                <w:color w:val="222222"/>
                <w:sz w:val="20"/>
                <w:szCs w:val="20"/>
              </w:rPr>
              <w:br/>
            </w:r>
            <w:r w:rsidR="4D793007">
              <w:rPr>
                <w:rFonts w:ascii="Open Sans" w:hAnsi="Open Sans" w:cs="Open Sans"/>
                <w:color w:val="222222"/>
                <w:sz w:val="20"/>
                <w:szCs w:val="20"/>
                <w:shd w:val="clear" w:color="auto" w:fill="FFFFFF"/>
              </w:rPr>
              <w:t>&lt;script src="${URLUtils.staticURL('js/paidyNormal.js')}"&gt;&lt;/script&gt;</w:t>
            </w:r>
          </w:p>
          <w:p w14:paraId="7A5B9BD2" w14:textId="77777777" w:rsidR="00A12995" w:rsidRPr="00A12995" w:rsidRDefault="00A12995" w:rsidP="00A12995">
            <w:pPr>
              <w:rPr>
                <w:lang w:val="en-US"/>
              </w:rPr>
            </w:pPr>
            <w:r w:rsidRPr="00A12995">
              <w:rPr>
                <w:rFonts w:ascii="Open Sans" w:hAnsi="Open Sans" w:cs="Open Sans"/>
                <w:color w:val="222222"/>
                <w:sz w:val="20"/>
                <w:szCs w:val="20"/>
                <w:shd w:val="clear" w:color="auto" w:fill="FFFFFF"/>
                <w:lang w:val="en-US"/>
              </w:rPr>
              <w:t>&lt;script src="${URLUtils.staticURL('js/paidyRegular.js')}"&gt;&lt;/script&gt;</w:t>
            </w:r>
          </w:p>
          <w:p w14:paraId="18733DF1" w14:textId="7984DAA7" w:rsidR="284DA5AA" w:rsidRPr="006E24A2" w:rsidRDefault="003A427F" w:rsidP="006E24A2">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Open Sans" w:hAnsi="Open Sans" w:cs="Open Sans"/>
                <w:color w:val="222222"/>
                <w:sz w:val="20"/>
                <w:szCs w:val="20"/>
              </w:rPr>
            </w:pPr>
            <w:r w:rsidRPr="006E24A2">
              <w:rPr>
                <w:rFonts w:ascii="游明朝" w:eastAsia="游明朝" w:hAnsi="游明朝" w:cs="游明朝"/>
                <w:color w:val="000000" w:themeColor="text1"/>
                <w:lang w:val="en-US"/>
              </w:rPr>
              <w:br/>
            </w:r>
            <w:r w:rsidR="284DA5AA" w:rsidRPr="006E24A2">
              <w:rPr>
                <w:rFonts w:ascii="游明朝" w:eastAsia="游明朝" w:hAnsi="游明朝" w:cs="游明朝"/>
                <w:color w:val="222222"/>
              </w:rPr>
              <w:t>サービス停止時に起こることと、その際に加盟店がどのように対応すべきかを記載。</w:t>
            </w:r>
            <w:r w:rsidR="005A4508">
              <w:rPr>
                <w:rFonts w:ascii="游明朝" w:eastAsia="游明朝" w:hAnsi="游明朝" w:cs="游明朝"/>
                <w:color w:val="222222"/>
              </w:rPr>
              <w:br/>
            </w:r>
            <w:r w:rsidR="005A4508">
              <w:rPr>
                <w:rFonts w:ascii="游明朝" w:eastAsia="游明朝" w:hAnsi="游明朝" w:cs="游明朝"/>
                <w:color w:val="222222"/>
              </w:rPr>
              <w:br/>
            </w:r>
            <w:r w:rsidR="005A4508">
              <w:rPr>
                <w:rFonts w:ascii="游明朝" w:eastAsia="游明朝" w:hAnsi="游明朝" w:cs="游明朝" w:hint="eastAsia"/>
                <w:color w:val="222222"/>
              </w:rPr>
              <w:t>Pipelineサイトに関する表記を削除。</w:t>
            </w:r>
          </w:p>
        </w:tc>
      </w:tr>
      <w:tr w:rsidR="005538EB" w14:paraId="65932AB3" w14:textId="77777777" w:rsidTr="00DD0FA9">
        <w:tblPrEx>
          <w:tblLook w:val="04A0" w:firstRow="1" w:lastRow="0" w:firstColumn="1" w:lastColumn="0" w:noHBand="0" w:noVBand="1"/>
        </w:tblPrEx>
        <w:trPr>
          <w:gridAfter w:val="1"/>
          <w:wAfter w:w="6" w:type="dxa"/>
        </w:trPr>
        <w:tc>
          <w:tcPr>
            <w:tcW w:w="3494" w:type="dxa"/>
          </w:tcPr>
          <w:p w14:paraId="30F0104D" w14:textId="3904D456" w:rsidR="005538EB" w:rsidRPr="002C2585" w:rsidRDefault="002C2585" w:rsidP="002C2585">
            <w:pPr>
              <w:spacing w:line="240" w:lineRule="auto"/>
              <w:jc w:val="center"/>
            </w:pPr>
            <w:r>
              <w:rPr>
                <w:rFonts w:ascii="游明朝" w:eastAsia="游明朝" w:hAnsi="游明朝" w:cs="游明朝" w:hint="eastAsia"/>
                <w:color w:val="000000" w:themeColor="text1"/>
              </w:rPr>
              <w:lastRenderedPageBreak/>
              <w:t>20.1.0</w:t>
            </w:r>
          </w:p>
        </w:tc>
        <w:tc>
          <w:tcPr>
            <w:tcW w:w="3495" w:type="dxa"/>
          </w:tcPr>
          <w:p w14:paraId="04AE15FF" w14:textId="60FD5E09" w:rsidR="005538EB" w:rsidRPr="3FC0AC72" w:rsidRDefault="00A16ACA" w:rsidP="3FC0AC72">
            <w:pPr>
              <w:spacing w:line="240" w:lineRule="auto"/>
              <w:jc w:val="center"/>
              <w:rPr>
                <w:rFonts w:asciiTheme="minorHAnsi" w:hAnsiTheme="minorHAnsi"/>
              </w:rPr>
            </w:pPr>
            <w:r>
              <w:rPr>
                <w:rFonts w:ascii="游明朝" w:eastAsia="游明朝" w:hAnsi="游明朝" w:cs="游明朝" w:hint="eastAsia"/>
                <w:color w:val="000000" w:themeColor="text1"/>
              </w:rPr>
              <w:t>2020/5/15</w:t>
            </w:r>
          </w:p>
        </w:tc>
        <w:tc>
          <w:tcPr>
            <w:tcW w:w="3495" w:type="dxa"/>
          </w:tcPr>
          <w:p w14:paraId="3BACEB74" w14:textId="77777777" w:rsidR="0069028D" w:rsidRDefault="0069028D" w:rsidP="0069028D">
            <w:pPr>
              <w:spacing w:line="240" w:lineRule="auto"/>
              <w:rPr>
                <w:rFonts w:ascii="游明朝" w:eastAsia="游明朝" w:hAnsi="游明朝" w:cs="游明朝"/>
                <w:color w:val="000000" w:themeColor="text1"/>
              </w:rPr>
            </w:pPr>
            <w:r>
              <w:rPr>
                <w:rFonts w:ascii="游明朝" w:eastAsia="游明朝" w:hAnsi="游明朝" w:cs="游明朝" w:hint="eastAsia"/>
                <w:color w:val="000000" w:themeColor="text1"/>
              </w:rPr>
              <w:t>ページ：１概要</w:t>
            </w:r>
          </w:p>
          <w:p w14:paraId="73D1A53E" w14:textId="77777777" w:rsidR="0069028D" w:rsidRDefault="0069028D" w:rsidP="0069028D">
            <w:pPr>
              <w:spacing w:line="240" w:lineRule="auto"/>
              <w:rPr>
                <w:rFonts w:ascii="游明朝" w:eastAsia="游明朝" w:hAnsi="游明朝" w:cs="游明朝"/>
                <w:color w:val="000000" w:themeColor="text1"/>
              </w:rPr>
            </w:pPr>
            <w:r>
              <w:rPr>
                <w:rFonts w:ascii="游明朝" w:eastAsia="游明朝" w:hAnsi="游明朝" w:cs="游明朝" w:hint="eastAsia"/>
                <w:color w:val="000000" w:themeColor="text1"/>
              </w:rPr>
              <w:t>互換モード「19.1」を追記。</w:t>
            </w:r>
          </w:p>
          <w:p w14:paraId="4CBD2F23" w14:textId="77777777" w:rsidR="0069028D" w:rsidRDefault="0069028D" w:rsidP="0069028D">
            <w:pPr>
              <w:spacing w:line="240" w:lineRule="auto"/>
              <w:rPr>
                <w:rFonts w:ascii="游明朝" w:eastAsia="游明朝" w:hAnsi="游明朝" w:cs="游明朝"/>
                <w:color w:val="000000" w:themeColor="text1"/>
              </w:rPr>
            </w:pPr>
          </w:p>
          <w:p w14:paraId="10C6360C" w14:textId="77777777" w:rsidR="0069028D" w:rsidRDefault="0069028D" w:rsidP="0069028D">
            <w:pPr>
              <w:spacing w:line="240" w:lineRule="auto"/>
              <w:rPr>
                <w:rFonts w:ascii="游明朝" w:eastAsia="游明朝" w:hAnsi="游明朝" w:cs="游明朝"/>
              </w:rPr>
            </w:pPr>
            <w:r>
              <w:rPr>
                <w:rFonts w:ascii="游明朝" w:eastAsia="游明朝" w:hAnsi="游明朝" w:cs="游明朝" w:hint="eastAsia"/>
                <w:color w:val="000000" w:themeColor="text1"/>
              </w:rPr>
              <w:t>ページ：3-2-2 メタデータのインポート</w:t>
            </w:r>
            <w:r>
              <w:rPr>
                <w:rFonts w:hint="eastAsia"/>
              </w:rPr>
              <w:br/>
            </w:r>
            <w:r>
              <w:rPr>
                <w:rFonts w:ascii="游明朝" w:eastAsia="游明朝" w:hAnsi="游明朝" w:cs="游明朝" w:hint="eastAsia"/>
                <w:color w:val="000000" w:themeColor="text1"/>
              </w:rPr>
              <w:t>変更内容：</w:t>
            </w:r>
            <w:r>
              <w:rPr>
                <w:rFonts w:hint="eastAsia"/>
              </w:rPr>
              <w:br/>
            </w:r>
            <w:r>
              <w:rPr>
                <w:rFonts w:ascii="游明朝" w:eastAsia="游明朝" w:hAnsi="游明朝" w:cs="游明朝" w:hint="eastAsia"/>
                <w:color w:val="000000" w:themeColor="text1"/>
              </w:rPr>
              <w:t>「paidy_enabled」の設定内容を追記</w:t>
            </w:r>
          </w:p>
          <w:p w14:paraId="1F142628" w14:textId="77777777" w:rsidR="0069028D" w:rsidRDefault="0069028D" w:rsidP="0069028D">
            <w:pPr>
              <w:spacing w:line="240" w:lineRule="auto"/>
              <w:rPr>
                <w:rFonts w:ascii="游明朝" w:eastAsia="游明朝" w:hAnsi="游明朝" w:cs="游明朝"/>
              </w:rPr>
            </w:pPr>
          </w:p>
          <w:p w14:paraId="63087E0F" w14:textId="77777777" w:rsidR="0069028D" w:rsidRDefault="0069028D" w:rsidP="0069028D">
            <w:pPr>
              <w:spacing w:line="240" w:lineRule="auto"/>
              <w:rPr>
                <w:rFonts w:ascii="游明朝" w:eastAsia="游明朝" w:hAnsi="游明朝" w:cs="游明朝"/>
              </w:rPr>
            </w:pPr>
            <w:r>
              <w:rPr>
                <w:rFonts w:ascii="游明朝" w:eastAsia="游明朝" w:hAnsi="游明朝" w:cs="游明朝" w:hint="eastAsia"/>
                <w:color w:val="000000" w:themeColor="text1"/>
              </w:rPr>
              <w:t>ページ:6 サービス停止時の対応について</w:t>
            </w:r>
          </w:p>
          <w:p w14:paraId="57D8E1C2" w14:textId="77777777" w:rsidR="0069028D" w:rsidRDefault="0069028D" w:rsidP="0069028D">
            <w:pPr>
              <w:spacing w:line="240" w:lineRule="auto"/>
              <w:rPr>
                <w:rFonts w:ascii="游明朝" w:eastAsia="游明朝" w:hAnsi="游明朝" w:cs="游明朝"/>
              </w:rPr>
            </w:pPr>
          </w:p>
          <w:p w14:paraId="3659C74A" w14:textId="77777777" w:rsidR="0069028D" w:rsidRDefault="0069028D" w:rsidP="0069028D">
            <w:pPr>
              <w:spacing w:line="240" w:lineRule="auto"/>
              <w:rPr>
                <w:rFonts w:ascii="游明朝" w:eastAsia="游明朝" w:hAnsi="游明朝" w:cs="游明朝"/>
              </w:rPr>
            </w:pPr>
            <w:r>
              <w:rPr>
                <w:rFonts w:ascii="游明朝" w:eastAsia="游明朝" w:hAnsi="游明朝" w:cs="游明朝" w:hint="eastAsia"/>
                <w:color w:val="000000" w:themeColor="text1"/>
              </w:rPr>
              <w:t>変更内容：</w:t>
            </w:r>
            <w:r>
              <w:rPr>
                <w:rFonts w:hint="eastAsia"/>
              </w:rPr>
              <w:br/>
            </w:r>
            <w:r>
              <w:rPr>
                <w:rFonts w:ascii="游明朝" w:eastAsia="游明朝" w:hAnsi="游明朝" w:cs="游明朝" w:hint="eastAsia"/>
                <w:color w:val="000000" w:themeColor="text1"/>
              </w:rPr>
              <w:t>「paidy_enabled」にて支払いをオフにする方法を記載。</w:t>
            </w:r>
          </w:p>
          <w:p w14:paraId="258E77B5" w14:textId="77777777" w:rsidR="005538EB" w:rsidRDefault="005538EB" w:rsidP="006E24A2">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游明朝" w:eastAsia="游明朝" w:hAnsi="游明朝" w:cs="游明朝"/>
                <w:color w:val="000000" w:themeColor="text1"/>
              </w:rPr>
            </w:pPr>
          </w:p>
        </w:tc>
      </w:tr>
      <w:tr w:rsidR="005B18A4" w14:paraId="384F6539" w14:textId="77777777" w:rsidTr="00DD0FA9">
        <w:tblPrEx>
          <w:tblLook w:val="04A0" w:firstRow="1" w:lastRow="0" w:firstColumn="1" w:lastColumn="0" w:noHBand="0" w:noVBand="1"/>
        </w:tblPrEx>
        <w:trPr>
          <w:gridAfter w:val="1"/>
          <w:wAfter w:w="6" w:type="dxa"/>
        </w:trPr>
        <w:tc>
          <w:tcPr>
            <w:tcW w:w="3494" w:type="dxa"/>
          </w:tcPr>
          <w:p w14:paraId="457C950D" w14:textId="457B3148" w:rsidR="005B18A4" w:rsidRPr="3FC0AC72" w:rsidRDefault="005B18A4" w:rsidP="005B18A4">
            <w:pPr>
              <w:spacing w:line="240" w:lineRule="auto"/>
              <w:jc w:val="center"/>
              <w:rPr>
                <w:rFonts w:asciiTheme="minorHAnsi" w:hAnsiTheme="minorHAnsi"/>
              </w:rPr>
            </w:pPr>
            <w:r w:rsidRPr="3FC0AC72">
              <w:rPr>
                <w:rFonts w:asciiTheme="minorHAnsi" w:hAnsiTheme="minorHAnsi"/>
              </w:rPr>
              <w:t>2</w:t>
            </w:r>
            <w:r w:rsidR="00D74B62">
              <w:rPr>
                <w:rFonts w:asciiTheme="minorHAnsi" w:hAnsiTheme="minorHAnsi" w:hint="eastAsia"/>
              </w:rPr>
              <w:t>1</w:t>
            </w:r>
            <w:r w:rsidRPr="3FC0AC72">
              <w:rPr>
                <w:rFonts w:asciiTheme="minorHAnsi" w:hAnsiTheme="minorHAnsi"/>
              </w:rPr>
              <w:t>.1.0</w:t>
            </w:r>
          </w:p>
        </w:tc>
        <w:tc>
          <w:tcPr>
            <w:tcW w:w="3495" w:type="dxa"/>
          </w:tcPr>
          <w:p w14:paraId="576EF9B3" w14:textId="1D075178" w:rsidR="005B18A4" w:rsidRPr="3FC0AC72" w:rsidRDefault="005B18A4" w:rsidP="005B18A4">
            <w:pPr>
              <w:spacing w:line="240" w:lineRule="auto"/>
              <w:jc w:val="center"/>
              <w:rPr>
                <w:rFonts w:asciiTheme="minorHAnsi" w:hAnsiTheme="minorHAnsi"/>
              </w:rPr>
            </w:pPr>
            <w:r w:rsidRPr="3FC0AC72">
              <w:rPr>
                <w:rFonts w:asciiTheme="minorHAnsi" w:hAnsiTheme="minorHAnsi"/>
              </w:rPr>
              <w:t>202</w:t>
            </w:r>
            <w:r>
              <w:rPr>
                <w:rFonts w:asciiTheme="minorHAnsi" w:hAnsiTheme="minorHAnsi" w:hint="eastAsia"/>
              </w:rPr>
              <w:t>1</w:t>
            </w:r>
            <w:r w:rsidRPr="3FC0AC72">
              <w:rPr>
                <w:rFonts w:asciiTheme="minorHAnsi" w:hAnsiTheme="minorHAnsi"/>
              </w:rPr>
              <w:t>/</w:t>
            </w:r>
            <w:r>
              <w:rPr>
                <w:rFonts w:asciiTheme="minorHAnsi" w:hAnsiTheme="minorHAnsi" w:hint="eastAsia"/>
              </w:rPr>
              <w:t>6</w:t>
            </w:r>
            <w:r w:rsidRPr="3FC0AC72">
              <w:rPr>
                <w:rFonts w:asciiTheme="minorHAnsi" w:hAnsiTheme="minorHAnsi"/>
              </w:rPr>
              <w:t>/</w:t>
            </w:r>
            <w:r>
              <w:rPr>
                <w:rFonts w:asciiTheme="minorHAnsi" w:hAnsiTheme="minorHAnsi" w:hint="eastAsia"/>
              </w:rPr>
              <w:t>21</w:t>
            </w:r>
          </w:p>
        </w:tc>
        <w:tc>
          <w:tcPr>
            <w:tcW w:w="3495" w:type="dxa"/>
          </w:tcPr>
          <w:p w14:paraId="38EBD52B" w14:textId="77777777" w:rsidR="009A5A6A" w:rsidRPr="00ED3C5B" w:rsidRDefault="009A5A6A" w:rsidP="009A5A6A">
            <w:pPr>
              <w:pStyle w:val="paragraph"/>
              <w:spacing w:before="0" w:beforeAutospacing="0" w:after="0" w:afterAutospacing="0"/>
              <w:textAlignment w:val="baseline"/>
              <w:rPr>
                <w:rFonts w:ascii="游明朝" w:eastAsia="游明朝" w:hAnsi="游明朝" w:cs="游明朝"/>
                <w:color w:val="222222"/>
                <w:sz w:val="22"/>
                <w:szCs w:val="22"/>
                <w:lang w:val="ja"/>
              </w:rPr>
            </w:pPr>
            <w:r w:rsidRPr="00ED3C5B">
              <w:rPr>
                <w:rFonts w:ascii="游明朝" w:eastAsia="游明朝" w:hAnsi="游明朝" w:cs="游明朝" w:hint="eastAsia"/>
                <w:color w:val="222222"/>
                <w:lang w:val="ja"/>
              </w:rPr>
              <w:t>ページ</w:t>
            </w:r>
            <w:r w:rsidRPr="00ED3C5B">
              <w:rPr>
                <w:rFonts w:cs="游明朝" w:hint="eastAsia"/>
                <w:color w:val="222222"/>
                <w:lang w:val="ja"/>
              </w:rPr>
              <w:t>:</w:t>
            </w:r>
            <w:r w:rsidRPr="00ED3C5B">
              <w:rPr>
                <w:rFonts w:ascii="游明朝" w:eastAsia="游明朝" w:hAnsi="游明朝" w:cs="游明朝" w:hint="eastAsia"/>
                <w:color w:val="222222"/>
                <w:lang w:val="ja"/>
              </w:rPr>
              <w:t>表紙 </w:t>
            </w:r>
          </w:p>
          <w:p w14:paraId="651C9595" w14:textId="06D53628" w:rsidR="00EE44CF" w:rsidRDefault="009A5A6A" w:rsidP="207E852C">
            <w:pPr>
              <w:widowControl w:val="0"/>
              <w:spacing w:line="240" w:lineRule="auto"/>
              <w:rPr>
                <w:rFonts w:asciiTheme="minorHAnsi" w:hAnsiTheme="minorHAnsi" w:cs="Arial Unicode MS"/>
              </w:rPr>
            </w:pPr>
            <w:r w:rsidRPr="207E852C">
              <w:rPr>
                <w:rFonts w:cs="游明朝"/>
                <w:color w:val="222222"/>
              </w:rPr>
              <w:t>versionを変更 </w:t>
            </w:r>
            <w:r>
              <w:br/>
            </w:r>
            <w:r w:rsidR="00A14A56" w:rsidRPr="207E852C">
              <w:rPr>
                <w:rFonts w:ascii="游明朝" w:eastAsia="游明朝" w:hAnsi="游明朝" w:cs="游明朝"/>
                <w:color w:val="222222"/>
              </w:rPr>
              <w:t>ページ</w:t>
            </w:r>
            <w:r w:rsidR="00A14A56" w:rsidRPr="207E852C">
              <w:rPr>
                <w:rFonts w:cs="游明朝"/>
                <w:color w:val="222222"/>
              </w:rPr>
              <w:t>: 1</w:t>
            </w:r>
            <w:r w:rsidR="69168198" w:rsidRPr="207E852C">
              <w:rPr>
                <w:rFonts w:cs="游明朝"/>
                <w:color w:val="222222"/>
              </w:rPr>
              <w:t>6</w:t>
            </w:r>
          </w:p>
          <w:p w14:paraId="4A5DAA36" w14:textId="61C9A9AC" w:rsidR="009A5A6A" w:rsidRPr="00ED3C5B" w:rsidRDefault="00EE44CF" w:rsidP="00EE44CF">
            <w:pPr>
              <w:pStyle w:val="paragraph"/>
              <w:spacing w:before="0" w:beforeAutospacing="0" w:after="0" w:afterAutospacing="0"/>
              <w:textAlignment w:val="baseline"/>
              <w:rPr>
                <w:rFonts w:ascii="游明朝" w:eastAsia="游明朝" w:hAnsi="游明朝" w:cs="游明朝"/>
                <w:color w:val="222222"/>
                <w:sz w:val="22"/>
                <w:szCs w:val="22"/>
                <w:lang w:val="ja"/>
              </w:rPr>
            </w:pPr>
            <w:r>
              <w:rPr>
                <w:rFonts w:asciiTheme="minorHAnsi" w:eastAsiaTheme="minorHAnsi" w:hAnsiTheme="minorHAnsi" w:cs="Arial Unicode MS" w:hint="eastAsia"/>
              </w:rPr>
              <w:lastRenderedPageBreak/>
              <w:t>変更内容：「</w:t>
            </w:r>
            <w:r w:rsidRPr="00620396">
              <w:rPr>
                <w:rFonts w:asciiTheme="minorHAnsi" w:eastAsiaTheme="minorHAnsi" w:hAnsiTheme="minorHAnsi" w:cs="Arial Unicode MS"/>
              </w:rPr>
              <w:t>meta_data_</w:t>
            </w:r>
            <w:r>
              <w:rPr>
                <w:rFonts w:asciiTheme="minorHAnsi" w:eastAsiaTheme="minorHAnsi" w:hAnsiTheme="minorHAnsi" w:cs="Arial Unicode MS" w:hint="eastAsia"/>
              </w:rPr>
              <w:t>20</w:t>
            </w:r>
            <w:r w:rsidRPr="00620396">
              <w:rPr>
                <w:rFonts w:asciiTheme="minorHAnsi" w:eastAsiaTheme="minorHAnsi" w:hAnsiTheme="minorHAnsi" w:cs="Arial Unicode MS"/>
              </w:rPr>
              <w:t>.1.0.zip</w:t>
            </w:r>
            <w:r>
              <w:rPr>
                <w:rFonts w:asciiTheme="minorHAnsi" w:eastAsiaTheme="minorHAnsi" w:hAnsiTheme="minorHAnsi" w:cs="Arial Unicode MS" w:hint="eastAsia"/>
              </w:rPr>
              <w:t>」を「</w:t>
            </w:r>
            <w:r w:rsidR="00186C79" w:rsidRPr="00186C79">
              <w:rPr>
                <w:rFonts w:asciiTheme="minorHAnsi" w:eastAsiaTheme="minorHAnsi" w:hAnsiTheme="minorHAnsi" w:cs="Arial Unicode MS"/>
              </w:rPr>
              <w:t>meta_data_21.1.0_sg</w:t>
            </w:r>
            <w:r w:rsidRPr="00CB2E1B">
              <w:rPr>
                <w:rFonts w:asciiTheme="minorHAnsi" w:eastAsiaTheme="minorHAnsi" w:hAnsiTheme="minorHAnsi" w:cs="Arial Unicode MS"/>
              </w:rPr>
              <w:t>.zip</w:t>
            </w:r>
            <w:r>
              <w:rPr>
                <w:rFonts w:asciiTheme="minorHAnsi" w:eastAsiaTheme="minorHAnsi" w:hAnsiTheme="minorHAnsi" w:cs="Arial Unicode MS" w:hint="eastAsia"/>
              </w:rPr>
              <w:t>」に変更</w:t>
            </w:r>
          </w:p>
          <w:p w14:paraId="576E2A08" w14:textId="2DCC1281" w:rsidR="005B18A4" w:rsidRPr="00ED3C5B" w:rsidRDefault="005B18A4" w:rsidP="005B18A4">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游明朝" w:eastAsia="游明朝" w:hAnsi="游明朝" w:cs="游明朝"/>
                <w:color w:val="222222"/>
              </w:rPr>
            </w:pPr>
          </w:p>
        </w:tc>
      </w:tr>
      <w:tr w:rsidR="00F036EE" w14:paraId="02633C97" w14:textId="77777777" w:rsidTr="00DD0FA9">
        <w:tblPrEx>
          <w:tblLook w:val="04A0" w:firstRow="1" w:lastRow="0" w:firstColumn="1" w:lastColumn="0" w:noHBand="0" w:noVBand="1"/>
        </w:tblPrEx>
        <w:trPr>
          <w:gridAfter w:val="1"/>
          <w:wAfter w:w="6" w:type="dxa"/>
        </w:trPr>
        <w:tc>
          <w:tcPr>
            <w:tcW w:w="3494" w:type="dxa"/>
          </w:tcPr>
          <w:p w14:paraId="0C45ACD7" w14:textId="1F275556" w:rsidR="00F036EE" w:rsidRPr="3FC0AC72" w:rsidRDefault="1ACEA388" w:rsidP="1ACEA388">
            <w:pPr>
              <w:spacing w:line="240" w:lineRule="auto"/>
              <w:jc w:val="center"/>
              <w:rPr>
                <w:rFonts w:asciiTheme="minorHAnsi" w:hAnsiTheme="minorHAnsi"/>
              </w:rPr>
            </w:pPr>
            <w:r w:rsidRPr="1ACEA388">
              <w:rPr>
                <w:rFonts w:asciiTheme="minorHAnsi" w:hAnsiTheme="minorHAnsi"/>
              </w:rPr>
              <w:lastRenderedPageBreak/>
              <w:t>22.1.0</w:t>
            </w:r>
          </w:p>
        </w:tc>
        <w:tc>
          <w:tcPr>
            <w:tcW w:w="3495" w:type="dxa"/>
          </w:tcPr>
          <w:p w14:paraId="6804736B" w14:textId="49897092" w:rsidR="00F036EE" w:rsidRPr="3FC0AC72" w:rsidRDefault="1ACEA388" w:rsidP="1ACEA388">
            <w:pPr>
              <w:spacing w:line="240" w:lineRule="auto"/>
              <w:jc w:val="center"/>
              <w:rPr>
                <w:rFonts w:asciiTheme="minorHAnsi" w:hAnsiTheme="minorHAnsi"/>
              </w:rPr>
            </w:pPr>
            <w:r w:rsidRPr="1ACEA388">
              <w:rPr>
                <w:rFonts w:asciiTheme="minorHAnsi" w:hAnsiTheme="minorHAnsi"/>
              </w:rPr>
              <w:t>2022/6/21</w:t>
            </w:r>
          </w:p>
        </w:tc>
        <w:tc>
          <w:tcPr>
            <w:tcW w:w="3495" w:type="dxa"/>
          </w:tcPr>
          <w:p w14:paraId="00BA1F0C" w14:textId="7EA69B3F" w:rsidR="00F70A0A" w:rsidRPr="00ED3C5B" w:rsidRDefault="1ACEA388" w:rsidP="1ACEA388">
            <w:pPr>
              <w:pStyle w:val="paragraph"/>
              <w:spacing w:before="0" w:beforeAutospacing="0" w:after="0" w:afterAutospacing="0"/>
              <w:textAlignment w:val="baseline"/>
              <w:rPr>
                <w:rFonts w:ascii="游明朝" w:eastAsia="游明朝" w:hAnsi="游明朝" w:cs="游明朝"/>
                <w:color w:val="222222"/>
                <w:lang w:val="ja"/>
              </w:rPr>
            </w:pPr>
            <w:r w:rsidRPr="1ACEA388">
              <w:rPr>
                <w:rFonts w:ascii="游明朝" w:eastAsia="游明朝" w:hAnsi="游明朝" w:cs="游明朝"/>
                <w:color w:val="222222"/>
                <w:lang w:val="ja"/>
              </w:rPr>
              <w:t xml:space="preserve">ページ:表紙 </w:t>
            </w:r>
          </w:p>
          <w:p w14:paraId="1E7B41B4" w14:textId="4EEDF083"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versionを変更 </w:t>
            </w:r>
          </w:p>
          <w:p w14:paraId="2F796C90" w14:textId="6F1AC23A"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w:t>
            </w:r>
          </w:p>
          <w:p w14:paraId="416253B7" w14:textId="1264FADA"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ページ：全体 </w:t>
            </w:r>
          </w:p>
          <w:p w14:paraId="0E99FA10" w14:textId="10ECE39C"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Paidy通常決済、定期決済のIDを以下のように変更 </w:t>
            </w:r>
          </w:p>
          <w:p w14:paraId="50CD1BBB" w14:textId="6FB3FCE2"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・normal-&gt;standard </w:t>
            </w:r>
          </w:p>
          <w:p w14:paraId="65B27034" w14:textId="2A7A49F2"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・regular-&gt;subscription </w:t>
            </w:r>
          </w:p>
          <w:p w14:paraId="7D5ED25C" w14:textId="60406BC7"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w:t>
            </w:r>
          </w:p>
          <w:p w14:paraId="17C936ED" w14:textId="65F0C77C"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ページ:15 </w:t>
            </w:r>
          </w:p>
          <w:p w14:paraId="60B182B8" w14:textId="06C5446A"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インポートmetaファイル名更新 </w:t>
            </w:r>
          </w:p>
          <w:p w14:paraId="4EED16E2" w14:textId="2208A867"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 </w:t>
            </w:r>
          </w:p>
          <w:p w14:paraId="51E92C9F" w14:textId="0A786985"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 xml:space="preserve">ページ：37 </w:t>
            </w:r>
          </w:p>
          <w:p w14:paraId="0DCCBC5F" w14:textId="0907B846" w:rsidR="00F70A0A" w:rsidRPr="00ED3C5B" w:rsidRDefault="1ACEA388" w:rsidP="1ACEA388">
            <w:pPr>
              <w:pStyle w:val="paragraph"/>
              <w:spacing w:before="0" w:beforeAutospacing="0" w:after="0" w:afterAutospacing="0"/>
              <w:textAlignment w:val="baseline"/>
            </w:pPr>
            <w:r w:rsidRPr="1ACEA388">
              <w:rPr>
                <w:rFonts w:ascii="游明朝" w:eastAsia="游明朝" w:hAnsi="游明朝" w:cs="游明朝"/>
                <w:color w:val="222222"/>
                <w:lang w:val="ja"/>
              </w:rPr>
              <w:t>4-3.ブラウザ互換性からIE11を削除</w:t>
            </w:r>
          </w:p>
        </w:tc>
      </w:tr>
      <w:tr w:rsidR="00DD0FA9" w14:paraId="3036AB63" w14:textId="77777777" w:rsidTr="00DD0FA9">
        <w:tblPrEx>
          <w:tblCellMar>
            <w:top w:w="100" w:type="dxa"/>
            <w:left w:w="100" w:type="dxa"/>
            <w:bottom w:w="100" w:type="dxa"/>
            <w:right w:w="100" w:type="dxa"/>
          </w:tblCellMar>
        </w:tblPrEx>
        <w:tc>
          <w:tcPr>
            <w:tcW w:w="3496" w:type="dxa"/>
            <w:shd w:val="clear" w:color="auto" w:fill="auto"/>
            <w:tcMar>
              <w:top w:w="100" w:type="dxa"/>
              <w:left w:w="100" w:type="dxa"/>
              <w:bottom w:w="100" w:type="dxa"/>
              <w:right w:w="100" w:type="dxa"/>
            </w:tcMar>
          </w:tcPr>
          <w:p w14:paraId="0D01A7E2" w14:textId="06FC3B73" w:rsidR="00DD0FA9" w:rsidRPr="00BE4B20" w:rsidRDefault="00DD0FA9" w:rsidP="00DD0FA9">
            <w:pPr>
              <w:spacing w:line="240" w:lineRule="auto"/>
              <w:jc w:val="center"/>
              <w:rPr>
                <w:rFonts w:asciiTheme="minorHAnsi" w:hAnsiTheme="minorHAnsi"/>
                <w:lang w:val="en-US"/>
              </w:rPr>
            </w:pPr>
            <w:r>
              <w:rPr>
                <w:rFonts w:asciiTheme="minorHAnsi" w:hAnsiTheme="minorHAnsi"/>
                <w:lang w:val="en-US"/>
              </w:rPr>
              <w:t>2</w:t>
            </w:r>
            <w:r>
              <w:rPr>
                <w:rFonts w:asciiTheme="minorHAnsi" w:hAnsiTheme="minorHAnsi" w:hint="eastAsia"/>
                <w:lang w:val="en-US"/>
              </w:rPr>
              <w:t>2.1.</w:t>
            </w:r>
            <w:r w:rsidR="00881A8F">
              <w:rPr>
                <w:rFonts w:asciiTheme="minorHAnsi" w:hAnsiTheme="minorHAnsi" w:hint="eastAsia"/>
                <w:lang w:val="en-US"/>
              </w:rPr>
              <w:t>1</w:t>
            </w:r>
          </w:p>
        </w:tc>
        <w:tc>
          <w:tcPr>
            <w:tcW w:w="3497" w:type="dxa"/>
            <w:shd w:val="clear" w:color="auto" w:fill="auto"/>
            <w:tcMar>
              <w:top w:w="100" w:type="dxa"/>
              <w:left w:w="100" w:type="dxa"/>
              <w:bottom w:w="100" w:type="dxa"/>
              <w:right w:w="100" w:type="dxa"/>
            </w:tcMar>
          </w:tcPr>
          <w:p w14:paraId="139232FD" w14:textId="77777777" w:rsidR="00DD0FA9" w:rsidRPr="7BB875D3" w:rsidRDefault="00DD0FA9" w:rsidP="00DD0FA9">
            <w:pPr>
              <w:spacing w:line="240" w:lineRule="auto"/>
              <w:jc w:val="center"/>
              <w:rPr>
                <w:rFonts w:asciiTheme="minorHAnsi" w:hAnsiTheme="minorHAnsi"/>
              </w:rPr>
            </w:pPr>
            <w:r>
              <w:rPr>
                <w:rFonts w:asciiTheme="minorHAnsi" w:hAnsiTheme="minorHAnsi" w:hint="eastAsia"/>
              </w:rPr>
              <w:t>2022/11/24</w:t>
            </w:r>
          </w:p>
        </w:tc>
        <w:tc>
          <w:tcPr>
            <w:tcW w:w="3497" w:type="dxa"/>
            <w:gridSpan w:val="2"/>
            <w:shd w:val="clear" w:color="auto" w:fill="auto"/>
            <w:tcMar>
              <w:top w:w="100" w:type="dxa"/>
              <w:left w:w="100" w:type="dxa"/>
              <w:bottom w:w="100" w:type="dxa"/>
              <w:right w:w="100" w:type="dxa"/>
            </w:tcMar>
          </w:tcPr>
          <w:p w14:paraId="6ABADBFD" w14:textId="77777777" w:rsidR="00DD0FA9" w:rsidRDefault="00DD0FA9" w:rsidP="00DD0FA9">
            <w:pPr>
              <w:spacing w:line="240" w:lineRule="auto"/>
              <w:rPr>
                <w:rFonts w:ascii="游明朝" w:eastAsia="游明朝" w:hAnsi="游明朝" w:cs="游明朝"/>
                <w:lang w:val="en-US"/>
              </w:rPr>
            </w:pPr>
            <w:r>
              <w:rPr>
                <w:rFonts w:ascii="游明朝" w:eastAsia="游明朝" w:hAnsi="游明朝" w:cs="游明朝" w:hint="eastAsia"/>
                <w:lang w:val="en-US"/>
              </w:rPr>
              <w:t>ページ：全体</w:t>
            </w:r>
          </w:p>
          <w:p w14:paraId="1D966F13" w14:textId="77777777" w:rsidR="00DD0FA9" w:rsidRDefault="00DD0FA9" w:rsidP="00DD0FA9">
            <w:pPr>
              <w:spacing w:line="240" w:lineRule="auto"/>
              <w:rPr>
                <w:rFonts w:ascii="游明朝" w:eastAsia="游明朝" w:hAnsi="游明朝" w:cs="游明朝"/>
                <w:lang w:val="en-US"/>
              </w:rPr>
            </w:pPr>
            <w:r>
              <w:rPr>
                <w:rFonts w:ascii="游明朝" w:eastAsia="游明朝" w:hAnsi="游明朝" w:cs="游明朝" w:hint="eastAsia"/>
                <w:lang w:val="en-US"/>
              </w:rPr>
              <w:t>Paity通常決済、定期決済のサービス名変更に伴い、以下変更</w:t>
            </w:r>
          </w:p>
          <w:p w14:paraId="2F2FF08A" w14:textId="77777777" w:rsidR="00DD0FA9" w:rsidRDefault="00DD0FA9" w:rsidP="00DD0FA9">
            <w:pPr>
              <w:spacing w:line="240" w:lineRule="auto"/>
              <w:rPr>
                <w:rFonts w:ascii="游明朝" w:eastAsia="游明朝" w:hAnsi="游明朝" w:cs="游明朝"/>
                <w:lang w:val="en-US"/>
              </w:rPr>
            </w:pPr>
          </w:p>
          <w:p w14:paraId="5D2BA04B" w14:textId="77777777" w:rsidR="00DD0FA9" w:rsidRPr="00CC6448" w:rsidRDefault="00DD0FA9" w:rsidP="00DD0FA9">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●通常決済</w:t>
            </w:r>
          </w:p>
          <w:p w14:paraId="6DB145FE" w14:textId="77777777" w:rsidR="00DD0FA9" w:rsidRPr="00CC6448" w:rsidRDefault="00DD0FA9" w:rsidP="00DD0FA9">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あと払い (ペイディ)</w:t>
            </w:r>
            <w:r w:rsidRPr="00CC6448">
              <w:rPr>
                <w:rFonts w:ascii="游明朝" w:eastAsia="游明朝" w:hAnsi="游明朝" w:cs="Open Sans"/>
                <w:color w:val="000000" w:themeColor="text1"/>
                <w:sz w:val="20"/>
                <w:szCs w:val="20"/>
              </w:rPr>
              <w:br/>
            </w:r>
            <w:r w:rsidRPr="00CC6448">
              <w:rPr>
                <w:rFonts w:ascii="游明朝" w:eastAsia="游明朝" w:hAnsi="游明朝" w:cs="Open Sans"/>
                <w:color w:val="000000" w:themeColor="text1"/>
                <w:sz w:val="20"/>
                <w:szCs w:val="20"/>
                <w:shd w:val="clear" w:color="auto" w:fill="FFFFFF"/>
              </w:rPr>
              <w:t>●定期決済</w:t>
            </w:r>
          </w:p>
          <w:p w14:paraId="44D71EEE" w14:textId="77777777" w:rsidR="00DD0FA9" w:rsidRPr="00CC6448" w:rsidRDefault="00DD0FA9" w:rsidP="00DD0FA9">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あと払い (ペイディ) ※定期購入</w:t>
            </w:r>
          </w:p>
          <w:p w14:paraId="0BCA5B78" w14:textId="77777777" w:rsidR="00DD0FA9" w:rsidRPr="00CC6448" w:rsidRDefault="00DD0FA9" w:rsidP="00DD0FA9">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w:t>
            </w:r>
            <w:r w:rsidRPr="00CC6448">
              <w:rPr>
                <w:rFonts w:ascii="游明朝" w:eastAsia="游明朝" w:hAnsi="游明朝" w:cs="Open Sans" w:hint="eastAsia"/>
                <w:color w:val="000000" w:themeColor="text1"/>
                <w:sz w:val="20"/>
                <w:szCs w:val="20"/>
                <w:shd w:val="clear" w:color="auto" w:fill="FFFFFF"/>
              </w:rPr>
              <w:t>支払方法説明</w:t>
            </w:r>
          </w:p>
          <w:p w14:paraId="6D23B740" w14:textId="77777777" w:rsidR="00DD0FA9" w:rsidRPr="00CC6448" w:rsidRDefault="00DD0FA9" w:rsidP="00DD0FA9">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クレジットカード、事前登録不要。</w:t>
            </w:r>
            <w:r w:rsidRPr="00CC6448">
              <w:rPr>
                <w:rFonts w:ascii="游明朝" w:eastAsia="游明朝" w:hAnsi="游明朝" w:cs="Open Sans"/>
                <w:color w:val="000000" w:themeColor="text1"/>
                <w:sz w:val="20"/>
                <w:szCs w:val="20"/>
              </w:rPr>
              <w:br/>
            </w: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メールアドレスと携帯番号だけで、今すぐお買い物。</w:t>
            </w:r>
            <w:r w:rsidRPr="00CC6448">
              <w:rPr>
                <w:rFonts w:ascii="游明朝" w:eastAsia="游明朝" w:hAnsi="游明朝" w:cs="Open Sans"/>
                <w:color w:val="000000" w:themeColor="text1"/>
                <w:sz w:val="20"/>
                <w:szCs w:val="20"/>
              </w:rPr>
              <w:br/>
            </w: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1か月に何度お買い物しても、お支払いは翌月まとめて1回でOK。</w:t>
            </w:r>
            <w:r w:rsidRPr="00CC6448">
              <w:rPr>
                <w:rFonts w:ascii="游明朝" w:eastAsia="游明朝" w:hAnsi="游明朝" w:cs="Open Sans"/>
                <w:color w:val="000000" w:themeColor="text1"/>
                <w:sz w:val="20"/>
                <w:szCs w:val="20"/>
              </w:rPr>
              <w:br/>
            </w:r>
            <w:r w:rsidRPr="00CC6448">
              <w:rPr>
                <w:rFonts w:ascii="游明朝" w:eastAsia="游明朝" w:hAnsi="游明朝" w:cs="Open Sans" w:hint="eastAsia"/>
                <w:color w:val="000000" w:themeColor="text1"/>
                <w:sz w:val="20"/>
                <w:szCs w:val="20"/>
                <w:shd w:val="clear" w:color="auto" w:fill="FFFFFF"/>
              </w:rPr>
              <w:lastRenderedPageBreak/>
              <w:t>・</w:t>
            </w:r>
            <w:r w:rsidRPr="00CC6448">
              <w:rPr>
                <w:rFonts w:ascii="游明朝" w:eastAsia="游明朝" w:hAnsi="游明朝" w:cs="Open Sans"/>
                <w:color w:val="000000" w:themeColor="text1"/>
                <w:sz w:val="20"/>
                <w:szCs w:val="20"/>
                <w:shd w:val="clear" w:color="auto" w:fill="FFFFFF"/>
              </w:rPr>
              <w:t>お支払いは翌月10日までに、コンビニ払い・銀行振込・口座振替で。</w:t>
            </w:r>
          </w:p>
          <w:p w14:paraId="0E39F5FC" w14:textId="77777777" w:rsidR="00DD0FA9" w:rsidRPr="00535489" w:rsidRDefault="00DD0FA9" w:rsidP="00DD0FA9">
            <w:r w:rsidRPr="00CC6448">
              <w:rPr>
                <w:rFonts w:ascii="游明朝" w:eastAsia="游明朝" w:hAnsi="游明朝" w:cs="Open Sans"/>
                <w:color w:val="000000" w:themeColor="text1"/>
                <w:sz w:val="20"/>
                <w:szCs w:val="20"/>
                <w:shd w:val="clear" w:color="auto" w:fill="FFFFFF"/>
              </w:rPr>
              <w:t>ペイディについて詳しくはこちら。</w:t>
            </w:r>
          </w:p>
          <w:p w14:paraId="609E6F08" w14:textId="77777777" w:rsidR="00DD0FA9" w:rsidRDefault="00DD0FA9" w:rsidP="00DD0FA9"/>
          <w:p w14:paraId="39165F5F" w14:textId="77777777" w:rsidR="00DD0FA9" w:rsidRDefault="00DD0FA9" w:rsidP="00DD0FA9">
            <w:pPr>
              <w:spacing w:line="240" w:lineRule="auto"/>
              <w:rPr>
                <w:rFonts w:ascii="游明朝" w:eastAsia="游明朝" w:hAnsi="游明朝" w:cs="游明朝"/>
                <w:lang w:val="en-US"/>
              </w:rPr>
            </w:pPr>
          </w:p>
          <w:p w14:paraId="2A5594B5" w14:textId="77777777" w:rsidR="00DD0FA9" w:rsidRPr="422E7E78" w:rsidRDefault="00DD0FA9" w:rsidP="00DD0FA9">
            <w:pPr>
              <w:spacing w:line="240" w:lineRule="auto"/>
              <w:rPr>
                <w:rFonts w:ascii="游明朝" w:eastAsia="游明朝" w:hAnsi="游明朝" w:cs="游明朝"/>
                <w:lang w:val="en-US"/>
              </w:rPr>
            </w:pPr>
            <w:r>
              <w:rPr>
                <w:rFonts w:ascii="游明朝" w:eastAsia="游明朝" w:hAnsi="游明朝" w:cs="游明朝" w:hint="eastAsia"/>
                <w:lang w:val="en-US"/>
              </w:rPr>
              <w:t>上記変更に伴い、キャプチャも変更</w:t>
            </w:r>
          </w:p>
        </w:tc>
      </w:tr>
      <w:tr w:rsidR="00E84284" w14:paraId="062A2024" w14:textId="77777777" w:rsidTr="00DD0FA9">
        <w:tblPrEx>
          <w:tblLook w:val="04A0" w:firstRow="1" w:lastRow="0" w:firstColumn="1" w:lastColumn="0" w:noHBand="0" w:noVBand="1"/>
        </w:tblPrEx>
        <w:trPr>
          <w:gridAfter w:val="1"/>
          <w:wAfter w:w="6" w:type="dxa"/>
        </w:trPr>
        <w:tc>
          <w:tcPr>
            <w:tcW w:w="3494" w:type="dxa"/>
          </w:tcPr>
          <w:p w14:paraId="7765EF68" w14:textId="1D4599B7" w:rsidR="00E84284" w:rsidRDefault="00E84284" w:rsidP="005B18A4">
            <w:pPr>
              <w:spacing w:line="240" w:lineRule="auto"/>
              <w:jc w:val="center"/>
              <w:rPr>
                <w:rFonts w:asciiTheme="minorHAnsi" w:hAnsiTheme="minorHAnsi"/>
              </w:rPr>
            </w:pPr>
          </w:p>
        </w:tc>
        <w:tc>
          <w:tcPr>
            <w:tcW w:w="3495" w:type="dxa"/>
          </w:tcPr>
          <w:p w14:paraId="1C9E5607" w14:textId="41776AB6" w:rsidR="00E84284" w:rsidRDefault="00E84284" w:rsidP="005B18A4">
            <w:pPr>
              <w:spacing w:line="240" w:lineRule="auto"/>
              <w:jc w:val="center"/>
              <w:rPr>
                <w:rFonts w:asciiTheme="minorHAnsi" w:hAnsiTheme="minorHAnsi"/>
              </w:rPr>
            </w:pPr>
          </w:p>
        </w:tc>
        <w:tc>
          <w:tcPr>
            <w:tcW w:w="3495" w:type="dxa"/>
          </w:tcPr>
          <w:p w14:paraId="01571E18" w14:textId="40E2377C" w:rsidR="00E84284" w:rsidRDefault="00E84284" w:rsidP="00D01786">
            <w:pPr>
              <w:pStyle w:val="paragraph"/>
              <w:pBdr>
                <w:top w:val="nil"/>
                <w:left w:val="nil"/>
                <w:bottom w:val="nil"/>
                <w:right w:val="nil"/>
                <w:between w:val="nil"/>
              </w:pBdr>
              <w:spacing w:before="0" w:beforeAutospacing="0" w:after="0" w:afterAutospacing="0"/>
              <w:textAlignment w:val="baseline"/>
              <w:rPr>
                <w:rFonts w:ascii="游明朝" w:eastAsia="游明朝" w:hAnsi="游明朝" w:cs="游明朝"/>
                <w:color w:val="222222"/>
                <w:lang w:val="ja"/>
              </w:rPr>
            </w:pPr>
          </w:p>
        </w:tc>
      </w:tr>
    </w:tbl>
    <w:p w14:paraId="7673E5AE" w14:textId="77777777" w:rsidR="004C365A" w:rsidRPr="002F1201" w:rsidRDefault="004C365A">
      <w:pPr>
        <w:rPr>
          <w:rFonts w:asciiTheme="minorHAnsi" w:eastAsiaTheme="minorHAnsi" w:hAnsiTheme="minorHAnsi"/>
        </w:rPr>
      </w:pPr>
    </w:p>
    <w:p w14:paraId="041D98D7" w14:textId="77777777" w:rsidR="004C365A" w:rsidRPr="002F1201" w:rsidRDefault="004C365A">
      <w:pPr>
        <w:rPr>
          <w:rFonts w:asciiTheme="minorHAnsi" w:eastAsiaTheme="minorHAnsi" w:hAnsiTheme="minorHAnsi"/>
        </w:rPr>
      </w:pPr>
    </w:p>
    <w:sectPr w:rsidR="004C365A" w:rsidRPr="002F1201">
      <w:headerReference w:type="even" r:id="rId85"/>
      <w:headerReference w:type="default" r:id="rId86"/>
      <w:pgSz w:w="11909" w:h="16834"/>
      <w:pgMar w:top="1440" w:right="570" w:bottom="1440" w:left="85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BD319" w14:textId="77777777" w:rsidR="00651388" w:rsidRDefault="00651388" w:rsidP="00720DD1">
      <w:pPr>
        <w:spacing w:line="240" w:lineRule="auto"/>
      </w:pPr>
      <w:r>
        <w:separator/>
      </w:r>
    </w:p>
  </w:endnote>
  <w:endnote w:type="continuationSeparator" w:id="0">
    <w:p w14:paraId="027ECE12" w14:textId="77777777" w:rsidR="00651388" w:rsidRDefault="00651388" w:rsidP="00720DD1">
      <w:pPr>
        <w:spacing w:line="240" w:lineRule="auto"/>
      </w:pPr>
      <w:r>
        <w:continuationSeparator/>
      </w:r>
    </w:p>
  </w:endnote>
  <w:endnote w:type="continuationNotice" w:id="1">
    <w:p w14:paraId="7D4FC40E" w14:textId="77777777" w:rsidR="00651388" w:rsidRDefault="0065138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ＭＳ ゴシック">
    <w:altName w:val="MS Gothic"/>
    <w:panose1 w:val="020B0609070205080204"/>
    <w:charset w:val="80"/>
    <w:family w:val="modern"/>
    <w:pitch w:val="fixed"/>
    <w:sig w:usb0="E00002FF" w:usb1="6AC7FDFB" w:usb2="08000012" w:usb3="00000000" w:csb0="0002009F" w:csb1="00000000"/>
  </w:font>
  <w:font w:name="Apple Color Emoji">
    <w:altName w:val="Calibri"/>
    <w:charset w:val="00"/>
    <w:family w:val="auto"/>
    <w:pitch w:val="variable"/>
    <w:sig w:usb0="00000003" w:usb1="18000000" w:usb2="14000000" w:usb3="00000000" w:csb0="0000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AE456" w14:textId="77777777" w:rsidR="00651388" w:rsidRDefault="00651388" w:rsidP="00720DD1">
      <w:pPr>
        <w:spacing w:line="240" w:lineRule="auto"/>
      </w:pPr>
      <w:r>
        <w:separator/>
      </w:r>
    </w:p>
  </w:footnote>
  <w:footnote w:type="continuationSeparator" w:id="0">
    <w:p w14:paraId="6BA2A26B" w14:textId="77777777" w:rsidR="00651388" w:rsidRDefault="00651388" w:rsidP="00720DD1">
      <w:pPr>
        <w:spacing w:line="240" w:lineRule="auto"/>
      </w:pPr>
      <w:r>
        <w:continuationSeparator/>
      </w:r>
    </w:p>
  </w:footnote>
  <w:footnote w:type="continuationNotice" w:id="1">
    <w:p w14:paraId="32B3AA50" w14:textId="77777777" w:rsidR="00651388" w:rsidRDefault="0065138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7C0C5" w14:textId="77777777" w:rsidR="008C2B6E" w:rsidRDefault="008C2B6E" w:rsidP="00674401">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776EB" w14:textId="77777777" w:rsidR="008C2B6E" w:rsidRDefault="008C2B6E" w:rsidP="00674401">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6872B2"/>
    <w:multiLevelType w:val="multilevel"/>
    <w:tmpl w:val="E04A2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95719D"/>
    <w:multiLevelType w:val="hybridMultilevel"/>
    <w:tmpl w:val="E3386B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773479493">
    <w:abstractNumId w:val="1"/>
  </w:num>
  <w:num w:numId="2" w16cid:durableId="1168861944">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3" w16cid:durableId="772438289">
    <w:abstractNumId w:val="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meda Kentaro">
    <w15:presenceInfo w15:providerId="AD" w15:userId="S::kentaro.kameda@paidy1.onmicrosoft.com::edad3b96-0553-4b69-946e-f5eee351c4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useWord2013TrackBottomHyphenation" w:uri="http://schemas.microsoft.com/office/word" w:val="1"/>
  </w:compat>
  <w:rsids>
    <w:rsidRoot w:val="004C365A"/>
    <w:rsid w:val="00005750"/>
    <w:rsid w:val="0001213D"/>
    <w:rsid w:val="00012E39"/>
    <w:rsid w:val="00012EEF"/>
    <w:rsid w:val="000145AF"/>
    <w:rsid w:val="000222A9"/>
    <w:rsid w:val="00022F63"/>
    <w:rsid w:val="00030C3F"/>
    <w:rsid w:val="00030D92"/>
    <w:rsid w:val="000328DA"/>
    <w:rsid w:val="000419B7"/>
    <w:rsid w:val="00051AB1"/>
    <w:rsid w:val="000644F5"/>
    <w:rsid w:val="0007048D"/>
    <w:rsid w:val="00075E26"/>
    <w:rsid w:val="00076CF0"/>
    <w:rsid w:val="000A1122"/>
    <w:rsid w:val="000A383B"/>
    <w:rsid w:val="000B0CFF"/>
    <w:rsid w:val="000B1978"/>
    <w:rsid w:val="000B288B"/>
    <w:rsid w:val="000B612E"/>
    <w:rsid w:val="000C273F"/>
    <w:rsid w:val="000C434F"/>
    <w:rsid w:val="000C471D"/>
    <w:rsid w:val="000E0994"/>
    <w:rsid w:val="000E4F80"/>
    <w:rsid w:val="000F30AC"/>
    <w:rsid w:val="001041F0"/>
    <w:rsid w:val="00110782"/>
    <w:rsid w:val="001139BF"/>
    <w:rsid w:val="00125912"/>
    <w:rsid w:val="001300CC"/>
    <w:rsid w:val="001416D5"/>
    <w:rsid w:val="00160617"/>
    <w:rsid w:val="0017661A"/>
    <w:rsid w:val="0017703B"/>
    <w:rsid w:val="0018106E"/>
    <w:rsid w:val="00182005"/>
    <w:rsid w:val="001835D2"/>
    <w:rsid w:val="001855F9"/>
    <w:rsid w:val="00186C79"/>
    <w:rsid w:val="0019574C"/>
    <w:rsid w:val="001A3424"/>
    <w:rsid w:val="001A60C1"/>
    <w:rsid w:val="001C1F30"/>
    <w:rsid w:val="001C2597"/>
    <w:rsid w:val="001C42B3"/>
    <w:rsid w:val="001C7ACA"/>
    <w:rsid w:val="001D1797"/>
    <w:rsid w:val="001D346C"/>
    <w:rsid w:val="001E0A44"/>
    <w:rsid w:val="001F155A"/>
    <w:rsid w:val="001F51E6"/>
    <w:rsid w:val="001F6772"/>
    <w:rsid w:val="00204391"/>
    <w:rsid w:val="002108F6"/>
    <w:rsid w:val="00215054"/>
    <w:rsid w:val="002154F4"/>
    <w:rsid w:val="002177CC"/>
    <w:rsid w:val="00223DE7"/>
    <w:rsid w:val="00224C3E"/>
    <w:rsid w:val="00243E87"/>
    <w:rsid w:val="00244320"/>
    <w:rsid w:val="00245A82"/>
    <w:rsid w:val="00250241"/>
    <w:rsid w:val="00253F36"/>
    <w:rsid w:val="00257F47"/>
    <w:rsid w:val="00274304"/>
    <w:rsid w:val="00282128"/>
    <w:rsid w:val="00284BA9"/>
    <w:rsid w:val="002954A9"/>
    <w:rsid w:val="002A414E"/>
    <w:rsid w:val="002B28F7"/>
    <w:rsid w:val="002C0739"/>
    <w:rsid w:val="002C2585"/>
    <w:rsid w:val="002C3888"/>
    <w:rsid w:val="002C42B5"/>
    <w:rsid w:val="002C7A0D"/>
    <w:rsid w:val="002D3189"/>
    <w:rsid w:val="002E5035"/>
    <w:rsid w:val="002E667C"/>
    <w:rsid w:val="002F1201"/>
    <w:rsid w:val="002F1DFD"/>
    <w:rsid w:val="002F6E08"/>
    <w:rsid w:val="00302FC5"/>
    <w:rsid w:val="00304033"/>
    <w:rsid w:val="00306EFC"/>
    <w:rsid w:val="003074BB"/>
    <w:rsid w:val="00316545"/>
    <w:rsid w:val="00333BFB"/>
    <w:rsid w:val="00341262"/>
    <w:rsid w:val="003455B5"/>
    <w:rsid w:val="00351C26"/>
    <w:rsid w:val="003660B4"/>
    <w:rsid w:val="0036751C"/>
    <w:rsid w:val="00371609"/>
    <w:rsid w:val="003724F4"/>
    <w:rsid w:val="00373D2D"/>
    <w:rsid w:val="0037540E"/>
    <w:rsid w:val="003801D4"/>
    <w:rsid w:val="0038247C"/>
    <w:rsid w:val="003840B7"/>
    <w:rsid w:val="003909B2"/>
    <w:rsid w:val="00396916"/>
    <w:rsid w:val="00397D53"/>
    <w:rsid w:val="003A1387"/>
    <w:rsid w:val="003A427F"/>
    <w:rsid w:val="003B073C"/>
    <w:rsid w:val="003B1108"/>
    <w:rsid w:val="003B69B7"/>
    <w:rsid w:val="003C0A6C"/>
    <w:rsid w:val="003C40E5"/>
    <w:rsid w:val="003C7A2F"/>
    <w:rsid w:val="003D3BC4"/>
    <w:rsid w:val="003D3DDD"/>
    <w:rsid w:val="003D475A"/>
    <w:rsid w:val="003E00D2"/>
    <w:rsid w:val="003E2C17"/>
    <w:rsid w:val="003E2E5C"/>
    <w:rsid w:val="003F0AAB"/>
    <w:rsid w:val="003F2C80"/>
    <w:rsid w:val="0040371D"/>
    <w:rsid w:val="00407892"/>
    <w:rsid w:val="00407BDE"/>
    <w:rsid w:val="0041256B"/>
    <w:rsid w:val="00412A64"/>
    <w:rsid w:val="00416243"/>
    <w:rsid w:val="00424425"/>
    <w:rsid w:val="00432F99"/>
    <w:rsid w:val="00433534"/>
    <w:rsid w:val="00433C72"/>
    <w:rsid w:val="004410C7"/>
    <w:rsid w:val="004504BE"/>
    <w:rsid w:val="00452949"/>
    <w:rsid w:val="00455445"/>
    <w:rsid w:val="00457725"/>
    <w:rsid w:val="00464990"/>
    <w:rsid w:val="00484071"/>
    <w:rsid w:val="00490CF8"/>
    <w:rsid w:val="004921CC"/>
    <w:rsid w:val="004929DF"/>
    <w:rsid w:val="004A05C7"/>
    <w:rsid w:val="004A71B9"/>
    <w:rsid w:val="004B1ED5"/>
    <w:rsid w:val="004C365A"/>
    <w:rsid w:val="004D0622"/>
    <w:rsid w:val="004D1A0B"/>
    <w:rsid w:val="004E1FC5"/>
    <w:rsid w:val="004E4455"/>
    <w:rsid w:val="004E4D97"/>
    <w:rsid w:val="004F062E"/>
    <w:rsid w:val="005035C1"/>
    <w:rsid w:val="0050515F"/>
    <w:rsid w:val="005051DF"/>
    <w:rsid w:val="00507802"/>
    <w:rsid w:val="00507B9B"/>
    <w:rsid w:val="00507BD4"/>
    <w:rsid w:val="00510333"/>
    <w:rsid w:val="005129E0"/>
    <w:rsid w:val="005141DA"/>
    <w:rsid w:val="005178F2"/>
    <w:rsid w:val="00517D05"/>
    <w:rsid w:val="0052231E"/>
    <w:rsid w:val="00523E12"/>
    <w:rsid w:val="00525394"/>
    <w:rsid w:val="00526B87"/>
    <w:rsid w:val="00526D78"/>
    <w:rsid w:val="00533A3C"/>
    <w:rsid w:val="00536773"/>
    <w:rsid w:val="00541228"/>
    <w:rsid w:val="0054417B"/>
    <w:rsid w:val="00551EE5"/>
    <w:rsid w:val="005538EB"/>
    <w:rsid w:val="00562368"/>
    <w:rsid w:val="00563D8E"/>
    <w:rsid w:val="005754BE"/>
    <w:rsid w:val="00575A68"/>
    <w:rsid w:val="0057659F"/>
    <w:rsid w:val="00591825"/>
    <w:rsid w:val="00592DF8"/>
    <w:rsid w:val="005A4508"/>
    <w:rsid w:val="005B18A4"/>
    <w:rsid w:val="005B36CB"/>
    <w:rsid w:val="005B5450"/>
    <w:rsid w:val="005C1568"/>
    <w:rsid w:val="005C5D39"/>
    <w:rsid w:val="005C6D43"/>
    <w:rsid w:val="005D151A"/>
    <w:rsid w:val="005D2A1F"/>
    <w:rsid w:val="005D2BB3"/>
    <w:rsid w:val="005D56F7"/>
    <w:rsid w:val="005D7D91"/>
    <w:rsid w:val="005E18CE"/>
    <w:rsid w:val="005E250B"/>
    <w:rsid w:val="005E49F4"/>
    <w:rsid w:val="005F0438"/>
    <w:rsid w:val="005F52C3"/>
    <w:rsid w:val="00610825"/>
    <w:rsid w:val="006132C3"/>
    <w:rsid w:val="00616AB6"/>
    <w:rsid w:val="006175D1"/>
    <w:rsid w:val="00625154"/>
    <w:rsid w:val="006263F3"/>
    <w:rsid w:val="0062665E"/>
    <w:rsid w:val="00627E1C"/>
    <w:rsid w:val="00632D26"/>
    <w:rsid w:val="00637223"/>
    <w:rsid w:val="00637DF9"/>
    <w:rsid w:val="00640511"/>
    <w:rsid w:val="006408E6"/>
    <w:rsid w:val="00651388"/>
    <w:rsid w:val="00652816"/>
    <w:rsid w:val="00674401"/>
    <w:rsid w:val="00683A8F"/>
    <w:rsid w:val="00687A25"/>
    <w:rsid w:val="0069028D"/>
    <w:rsid w:val="00695333"/>
    <w:rsid w:val="006A0894"/>
    <w:rsid w:val="006A29CB"/>
    <w:rsid w:val="006A7E5D"/>
    <w:rsid w:val="006B114A"/>
    <w:rsid w:val="006B3316"/>
    <w:rsid w:val="006C1771"/>
    <w:rsid w:val="006C2065"/>
    <w:rsid w:val="006C6049"/>
    <w:rsid w:val="006D417E"/>
    <w:rsid w:val="006D4E04"/>
    <w:rsid w:val="006E24A2"/>
    <w:rsid w:val="006E29A5"/>
    <w:rsid w:val="006E37E6"/>
    <w:rsid w:val="006E39E6"/>
    <w:rsid w:val="006F7088"/>
    <w:rsid w:val="006F743D"/>
    <w:rsid w:val="006F7532"/>
    <w:rsid w:val="007016EF"/>
    <w:rsid w:val="0070555E"/>
    <w:rsid w:val="00707288"/>
    <w:rsid w:val="00720DD1"/>
    <w:rsid w:val="0073249E"/>
    <w:rsid w:val="00746F40"/>
    <w:rsid w:val="00764BF1"/>
    <w:rsid w:val="007659CD"/>
    <w:rsid w:val="00770C3F"/>
    <w:rsid w:val="00780206"/>
    <w:rsid w:val="00781131"/>
    <w:rsid w:val="007811FA"/>
    <w:rsid w:val="00786B65"/>
    <w:rsid w:val="00792A44"/>
    <w:rsid w:val="00795E0E"/>
    <w:rsid w:val="007A0624"/>
    <w:rsid w:val="007B63CE"/>
    <w:rsid w:val="007C19EC"/>
    <w:rsid w:val="007D4619"/>
    <w:rsid w:val="007D4E52"/>
    <w:rsid w:val="007D758D"/>
    <w:rsid w:val="007E33FE"/>
    <w:rsid w:val="007E3593"/>
    <w:rsid w:val="007E3E07"/>
    <w:rsid w:val="007F047B"/>
    <w:rsid w:val="007F516E"/>
    <w:rsid w:val="00800C5A"/>
    <w:rsid w:val="00802164"/>
    <w:rsid w:val="008143AB"/>
    <w:rsid w:val="008279F7"/>
    <w:rsid w:val="008303EC"/>
    <w:rsid w:val="00835C43"/>
    <w:rsid w:val="0084552F"/>
    <w:rsid w:val="00852B1B"/>
    <w:rsid w:val="008540A6"/>
    <w:rsid w:val="008551A0"/>
    <w:rsid w:val="00856A15"/>
    <w:rsid w:val="00863627"/>
    <w:rsid w:val="00874229"/>
    <w:rsid w:val="00876B5C"/>
    <w:rsid w:val="00876C9E"/>
    <w:rsid w:val="00880BDC"/>
    <w:rsid w:val="00881A8F"/>
    <w:rsid w:val="00892861"/>
    <w:rsid w:val="008A386A"/>
    <w:rsid w:val="008A4823"/>
    <w:rsid w:val="008A76AB"/>
    <w:rsid w:val="008B147E"/>
    <w:rsid w:val="008B6D3A"/>
    <w:rsid w:val="008C2B6E"/>
    <w:rsid w:val="008C50A0"/>
    <w:rsid w:val="008D4F56"/>
    <w:rsid w:val="008F1C1C"/>
    <w:rsid w:val="008F229C"/>
    <w:rsid w:val="008F6A9D"/>
    <w:rsid w:val="008F7FD8"/>
    <w:rsid w:val="00902B79"/>
    <w:rsid w:val="00914B1E"/>
    <w:rsid w:val="00914D21"/>
    <w:rsid w:val="009166B2"/>
    <w:rsid w:val="0091681F"/>
    <w:rsid w:val="00920660"/>
    <w:rsid w:val="00920D8E"/>
    <w:rsid w:val="00925396"/>
    <w:rsid w:val="009337F6"/>
    <w:rsid w:val="009376C0"/>
    <w:rsid w:val="009418CA"/>
    <w:rsid w:val="00943956"/>
    <w:rsid w:val="00945593"/>
    <w:rsid w:val="00946440"/>
    <w:rsid w:val="009464FE"/>
    <w:rsid w:val="00951073"/>
    <w:rsid w:val="00951E28"/>
    <w:rsid w:val="00954D8F"/>
    <w:rsid w:val="009603D7"/>
    <w:rsid w:val="009604C1"/>
    <w:rsid w:val="009630CA"/>
    <w:rsid w:val="00965A8F"/>
    <w:rsid w:val="00966427"/>
    <w:rsid w:val="00966CE9"/>
    <w:rsid w:val="00970505"/>
    <w:rsid w:val="00971680"/>
    <w:rsid w:val="0097379A"/>
    <w:rsid w:val="009813A3"/>
    <w:rsid w:val="00981FB6"/>
    <w:rsid w:val="00985ECA"/>
    <w:rsid w:val="00995261"/>
    <w:rsid w:val="00996813"/>
    <w:rsid w:val="00996B2A"/>
    <w:rsid w:val="009A37B2"/>
    <w:rsid w:val="009A489D"/>
    <w:rsid w:val="009A4B3D"/>
    <w:rsid w:val="009A5A6A"/>
    <w:rsid w:val="009B4B49"/>
    <w:rsid w:val="009B5346"/>
    <w:rsid w:val="009C23C8"/>
    <w:rsid w:val="009C5D83"/>
    <w:rsid w:val="009C7FE0"/>
    <w:rsid w:val="009D290B"/>
    <w:rsid w:val="009D306C"/>
    <w:rsid w:val="009D780F"/>
    <w:rsid w:val="009E16E9"/>
    <w:rsid w:val="009E5757"/>
    <w:rsid w:val="009E5C78"/>
    <w:rsid w:val="009E6A98"/>
    <w:rsid w:val="009F0F3A"/>
    <w:rsid w:val="009F1984"/>
    <w:rsid w:val="009F41FC"/>
    <w:rsid w:val="00A00984"/>
    <w:rsid w:val="00A02559"/>
    <w:rsid w:val="00A072AE"/>
    <w:rsid w:val="00A117B7"/>
    <w:rsid w:val="00A12995"/>
    <w:rsid w:val="00A12FDC"/>
    <w:rsid w:val="00A13D09"/>
    <w:rsid w:val="00A14A56"/>
    <w:rsid w:val="00A16ACA"/>
    <w:rsid w:val="00A17855"/>
    <w:rsid w:val="00A26183"/>
    <w:rsid w:val="00A3377F"/>
    <w:rsid w:val="00A36802"/>
    <w:rsid w:val="00A41F8C"/>
    <w:rsid w:val="00A43E4F"/>
    <w:rsid w:val="00A57B2E"/>
    <w:rsid w:val="00A622C3"/>
    <w:rsid w:val="00A66AE2"/>
    <w:rsid w:val="00A70DC7"/>
    <w:rsid w:val="00A73E20"/>
    <w:rsid w:val="00A754A6"/>
    <w:rsid w:val="00A767D5"/>
    <w:rsid w:val="00A77B44"/>
    <w:rsid w:val="00A77B7B"/>
    <w:rsid w:val="00A931F9"/>
    <w:rsid w:val="00A96118"/>
    <w:rsid w:val="00A97198"/>
    <w:rsid w:val="00AA2675"/>
    <w:rsid w:val="00AA49A8"/>
    <w:rsid w:val="00AA517B"/>
    <w:rsid w:val="00AA6678"/>
    <w:rsid w:val="00AA6A4C"/>
    <w:rsid w:val="00AA7B1E"/>
    <w:rsid w:val="00AB30E8"/>
    <w:rsid w:val="00AC2999"/>
    <w:rsid w:val="00AC35D5"/>
    <w:rsid w:val="00AC4E3C"/>
    <w:rsid w:val="00AC75B3"/>
    <w:rsid w:val="00AD1508"/>
    <w:rsid w:val="00AD3EDA"/>
    <w:rsid w:val="00AE6F0F"/>
    <w:rsid w:val="00AF1FB7"/>
    <w:rsid w:val="00AF6513"/>
    <w:rsid w:val="00AF6ED2"/>
    <w:rsid w:val="00B032A7"/>
    <w:rsid w:val="00B03EE0"/>
    <w:rsid w:val="00B063DF"/>
    <w:rsid w:val="00B071DB"/>
    <w:rsid w:val="00B07275"/>
    <w:rsid w:val="00B10175"/>
    <w:rsid w:val="00B1023A"/>
    <w:rsid w:val="00B21C20"/>
    <w:rsid w:val="00B250DA"/>
    <w:rsid w:val="00B3288C"/>
    <w:rsid w:val="00B34C19"/>
    <w:rsid w:val="00B4013C"/>
    <w:rsid w:val="00B44D34"/>
    <w:rsid w:val="00B44EF9"/>
    <w:rsid w:val="00B46404"/>
    <w:rsid w:val="00B633A8"/>
    <w:rsid w:val="00B63452"/>
    <w:rsid w:val="00B63565"/>
    <w:rsid w:val="00B63978"/>
    <w:rsid w:val="00B70F10"/>
    <w:rsid w:val="00B7768C"/>
    <w:rsid w:val="00B9017C"/>
    <w:rsid w:val="00BA1075"/>
    <w:rsid w:val="00BB1898"/>
    <w:rsid w:val="00BB18CC"/>
    <w:rsid w:val="00BB1903"/>
    <w:rsid w:val="00BB4636"/>
    <w:rsid w:val="00BB6E58"/>
    <w:rsid w:val="00BB75B5"/>
    <w:rsid w:val="00BC280C"/>
    <w:rsid w:val="00BE17FB"/>
    <w:rsid w:val="00BE5053"/>
    <w:rsid w:val="00BE7584"/>
    <w:rsid w:val="00BF0D49"/>
    <w:rsid w:val="00BF1E2B"/>
    <w:rsid w:val="00BF1FF1"/>
    <w:rsid w:val="00BF540B"/>
    <w:rsid w:val="00C01D07"/>
    <w:rsid w:val="00C0380A"/>
    <w:rsid w:val="00C10CD0"/>
    <w:rsid w:val="00C1298A"/>
    <w:rsid w:val="00C14C9C"/>
    <w:rsid w:val="00C15742"/>
    <w:rsid w:val="00C15AC0"/>
    <w:rsid w:val="00C21CB3"/>
    <w:rsid w:val="00C22699"/>
    <w:rsid w:val="00C24899"/>
    <w:rsid w:val="00C26D32"/>
    <w:rsid w:val="00C3376B"/>
    <w:rsid w:val="00C3740A"/>
    <w:rsid w:val="00C50FB3"/>
    <w:rsid w:val="00C515BD"/>
    <w:rsid w:val="00C64A01"/>
    <w:rsid w:val="00C67451"/>
    <w:rsid w:val="00C67BA9"/>
    <w:rsid w:val="00C72AE6"/>
    <w:rsid w:val="00C775E2"/>
    <w:rsid w:val="00C85E19"/>
    <w:rsid w:val="00C926B9"/>
    <w:rsid w:val="00C93995"/>
    <w:rsid w:val="00C945B0"/>
    <w:rsid w:val="00C96E0F"/>
    <w:rsid w:val="00CA7254"/>
    <w:rsid w:val="00CB0D1C"/>
    <w:rsid w:val="00CB4D06"/>
    <w:rsid w:val="00CC16AA"/>
    <w:rsid w:val="00CC214D"/>
    <w:rsid w:val="00CC3177"/>
    <w:rsid w:val="00CD2517"/>
    <w:rsid w:val="00CF2948"/>
    <w:rsid w:val="00CF7497"/>
    <w:rsid w:val="00D01786"/>
    <w:rsid w:val="00D0419F"/>
    <w:rsid w:val="00D07742"/>
    <w:rsid w:val="00D07F70"/>
    <w:rsid w:val="00D158BD"/>
    <w:rsid w:val="00D165AA"/>
    <w:rsid w:val="00D16D9D"/>
    <w:rsid w:val="00D26C39"/>
    <w:rsid w:val="00D40887"/>
    <w:rsid w:val="00D476EC"/>
    <w:rsid w:val="00D51800"/>
    <w:rsid w:val="00D51984"/>
    <w:rsid w:val="00D60DBA"/>
    <w:rsid w:val="00D664E1"/>
    <w:rsid w:val="00D73453"/>
    <w:rsid w:val="00D74B62"/>
    <w:rsid w:val="00D8235E"/>
    <w:rsid w:val="00D82C0F"/>
    <w:rsid w:val="00D90C75"/>
    <w:rsid w:val="00D9520F"/>
    <w:rsid w:val="00D97D36"/>
    <w:rsid w:val="00DA0987"/>
    <w:rsid w:val="00DA7D05"/>
    <w:rsid w:val="00DB5F2F"/>
    <w:rsid w:val="00DB7E75"/>
    <w:rsid w:val="00DB7F87"/>
    <w:rsid w:val="00DC049E"/>
    <w:rsid w:val="00DC33A1"/>
    <w:rsid w:val="00DC3945"/>
    <w:rsid w:val="00DC3E3C"/>
    <w:rsid w:val="00DD0FA9"/>
    <w:rsid w:val="00DD352C"/>
    <w:rsid w:val="00DD7E7C"/>
    <w:rsid w:val="00DE0ED1"/>
    <w:rsid w:val="00DE3185"/>
    <w:rsid w:val="00DE4220"/>
    <w:rsid w:val="00DE4E81"/>
    <w:rsid w:val="00DE73E5"/>
    <w:rsid w:val="00DF2535"/>
    <w:rsid w:val="00E0578D"/>
    <w:rsid w:val="00E076F5"/>
    <w:rsid w:val="00E15DE9"/>
    <w:rsid w:val="00E20BF3"/>
    <w:rsid w:val="00E22BD5"/>
    <w:rsid w:val="00E233CA"/>
    <w:rsid w:val="00E236E8"/>
    <w:rsid w:val="00E26706"/>
    <w:rsid w:val="00E312E3"/>
    <w:rsid w:val="00E31837"/>
    <w:rsid w:val="00E40013"/>
    <w:rsid w:val="00E4707E"/>
    <w:rsid w:val="00E5084B"/>
    <w:rsid w:val="00E57056"/>
    <w:rsid w:val="00E64B88"/>
    <w:rsid w:val="00E67CC0"/>
    <w:rsid w:val="00E7207D"/>
    <w:rsid w:val="00E72A37"/>
    <w:rsid w:val="00E72A57"/>
    <w:rsid w:val="00E7455D"/>
    <w:rsid w:val="00E75CF1"/>
    <w:rsid w:val="00E803E2"/>
    <w:rsid w:val="00E84284"/>
    <w:rsid w:val="00E95804"/>
    <w:rsid w:val="00EA22E8"/>
    <w:rsid w:val="00EB4AE4"/>
    <w:rsid w:val="00EC03E5"/>
    <w:rsid w:val="00EC6FF6"/>
    <w:rsid w:val="00ED3C5B"/>
    <w:rsid w:val="00ED3D55"/>
    <w:rsid w:val="00EE2203"/>
    <w:rsid w:val="00EE25DC"/>
    <w:rsid w:val="00EE44CF"/>
    <w:rsid w:val="00EF05A0"/>
    <w:rsid w:val="00EF140D"/>
    <w:rsid w:val="00F0117C"/>
    <w:rsid w:val="00F036EE"/>
    <w:rsid w:val="00F10C9A"/>
    <w:rsid w:val="00F17D66"/>
    <w:rsid w:val="00F224A9"/>
    <w:rsid w:val="00F33ED6"/>
    <w:rsid w:val="00F3546B"/>
    <w:rsid w:val="00F43737"/>
    <w:rsid w:val="00F45D2D"/>
    <w:rsid w:val="00F5241C"/>
    <w:rsid w:val="00F54A1F"/>
    <w:rsid w:val="00F70094"/>
    <w:rsid w:val="00F70A0A"/>
    <w:rsid w:val="00F73463"/>
    <w:rsid w:val="00F76C7C"/>
    <w:rsid w:val="00F86B81"/>
    <w:rsid w:val="00F86CB6"/>
    <w:rsid w:val="00F871A7"/>
    <w:rsid w:val="00F91455"/>
    <w:rsid w:val="00F94220"/>
    <w:rsid w:val="00FA1D4D"/>
    <w:rsid w:val="00FA5F02"/>
    <w:rsid w:val="00FA6982"/>
    <w:rsid w:val="00FA742D"/>
    <w:rsid w:val="00FA7D51"/>
    <w:rsid w:val="00FB1EC8"/>
    <w:rsid w:val="00FB261D"/>
    <w:rsid w:val="00FB46E0"/>
    <w:rsid w:val="00FC00B4"/>
    <w:rsid w:val="00FC0DF1"/>
    <w:rsid w:val="00FC55E4"/>
    <w:rsid w:val="00FC584F"/>
    <w:rsid w:val="00FC6B72"/>
    <w:rsid w:val="00FD18DE"/>
    <w:rsid w:val="00FD3636"/>
    <w:rsid w:val="00FD609E"/>
    <w:rsid w:val="00FE2779"/>
    <w:rsid w:val="00FE5AF7"/>
    <w:rsid w:val="00FE6705"/>
    <w:rsid w:val="00FE6942"/>
    <w:rsid w:val="012E8042"/>
    <w:rsid w:val="02DD51E2"/>
    <w:rsid w:val="041ED319"/>
    <w:rsid w:val="0463A1F1"/>
    <w:rsid w:val="04B92D23"/>
    <w:rsid w:val="05AFDD15"/>
    <w:rsid w:val="08650A7E"/>
    <w:rsid w:val="09A03F42"/>
    <w:rsid w:val="0CF66A27"/>
    <w:rsid w:val="0D9B6E11"/>
    <w:rsid w:val="0E927BBF"/>
    <w:rsid w:val="0F2204D9"/>
    <w:rsid w:val="131D4F05"/>
    <w:rsid w:val="147317CA"/>
    <w:rsid w:val="175D5C01"/>
    <w:rsid w:val="1AAE12BA"/>
    <w:rsid w:val="1ACEA388"/>
    <w:rsid w:val="1C62EC05"/>
    <w:rsid w:val="204EF76C"/>
    <w:rsid w:val="2055C553"/>
    <w:rsid w:val="207E852C"/>
    <w:rsid w:val="215BF196"/>
    <w:rsid w:val="21973AC2"/>
    <w:rsid w:val="230DCF43"/>
    <w:rsid w:val="24C30509"/>
    <w:rsid w:val="284DA5AA"/>
    <w:rsid w:val="2C39EDEC"/>
    <w:rsid w:val="2CCF72F8"/>
    <w:rsid w:val="2CF322A6"/>
    <w:rsid w:val="3403A21F"/>
    <w:rsid w:val="39465F29"/>
    <w:rsid w:val="3951AB0D"/>
    <w:rsid w:val="3BD75489"/>
    <w:rsid w:val="3C7A3358"/>
    <w:rsid w:val="3FC0AC72"/>
    <w:rsid w:val="4115BF02"/>
    <w:rsid w:val="426A346A"/>
    <w:rsid w:val="433FF1BE"/>
    <w:rsid w:val="455F7D22"/>
    <w:rsid w:val="4657EE7C"/>
    <w:rsid w:val="478FD5C5"/>
    <w:rsid w:val="49D9F76A"/>
    <w:rsid w:val="4AAC77C8"/>
    <w:rsid w:val="4AE8F959"/>
    <w:rsid w:val="4B107BB7"/>
    <w:rsid w:val="4B5B9CD0"/>
    <w:rsid w:val="4BEC0F1E"/>
    <w:rsid w:val="4D793007"/>
    <w:rsid w:val="4E88B04E"/>
    <w:rsid w:val="4EE13FB5"/>
    <w:rsid w:val="5000200B"/>
    <w:rsid w:val="51431CF6"/>
    <w:rsid w:val="519B3427"/>
    <w:rsid w:val="5305FD2C"/>
    <w:rsid w:val="5437F3AA"/>
    <w:rsid w:val="54CDB995"/>
    <w:rsid w:val="5629E573"/>
    <w:rsid w:val="5685F4A6"/>
    <w:rsid w:val="59479213"/>
    <w:rsid w:val="5D328036"/>
    <w:rsid w:val="5EB63CED"/>
    <w:rsid w:val="60338816"/>
    <w:rsid w:val="63BE0373"/>
    <w:rsid w:val="6725C4AC"/>
    <w:rsid w:val="69168198"/>
    <w:rsid w:val="69FE7C7D"/>
    <w:rsid w:val="6BEA9436"/>
    <w:rsid w:val="6E09EFF9"/>
    <w:rsid w:val="7001025C"/>
    <w:rsid w:val="723FF299"/>
    <w:rsid w:val="765402B7"/>
    <w:rsid w:val="7997343D"/>
    <w:rsid w:val="7BFF1F37"/>
    <w:rsid w:val="7E269F88"/>
    <w:rsid w:val="7F92AF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03D02F9"/>
  <w15:docId w15:val="{72D88991-5799-4493-A318-1D97BFE32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color w:val="000000"/>
        <w:sz w:val="22"/>
        <w:szCs w:val="22"/>
        <w:lang w:val="ja"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NormalTable0"/>
    <w:tblPr>
      <w:tblStyleRowBandSize w:val="1"/>
      <w:tblStyleColBandSize w:val="1"/>
      <w:tblCellMar>
        <w:top w:w="100" w:type="dxa"/>
        <w:left w:w="100" w:type="dxa"/>
        <w:bottom w:w="100" w:type="dxa"/>
        <w:right w:w="100" w:type="dxa"/>
      </w:tblCellMar>
    </w:tblPr>
  </w:style>
  <w:style w:type="paragraph" w:styleId="a6">
    <w:name w:val="TOC Heading"/>
    <w:basedOn w:val="1"/>
    <w:next w:val="a"/>
    <w:uiPriority w:val="39"/>
    <w:unhideWhenUsed/>
    <w:qFormat/>
    <w:rsid w:val="00CD2517"/>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10">
    <w:name w:val="toc 1"/>
    <w:basedOn w:val="a"/>
    <w:next w:val="a"/>
    <w:autoRedefine/>
    <w:uiPriority w:val="39"/>
    <w:unhideWhenUsed/>
    <w:rsid w:val="00CD2517"/>
  </w:style>
  <w:style w:type="paragraph" w:styleId="20">
    <w:name w:val="toc 2"/>
    <w:basedOn w:val="a"/>
    <w:next w:val="a"/>
    <w:autoRedefine/>
    <w:uiPriority w:val="39"/>
    <w:unhideWhenUsed/>
    <w:rsid w:val="00CD2517"/>
    <w:pPr>
      <w:ind w:leftChars="100" w:left="220"/>
    </w:pPr>
  </w:style>
  <w:style w:type="paragraph" w:styleId="30">
    <w:name w:val="toc 3"/>
    <w:basedOn w:val="a"/>
    <w:next w:val="a"/>
    <w:autoRedefine/>
    <w:uiPriority w:val="39"/>
    <w:unhideWhenUsed/>
    <w:rsid w:val="00CD2517"/>
    <w:pPr>
      <w:ind w:leftChars="200" w:left="440"/>
    </w:pPr>
  </w:style>
  <w:style w:type="character" w:styleId="a7">
    <w:name w:val="Hyperlink"/>
    <w:basedOn w:val="a0"/>
    <w:uiPriority w:val="99"/>
    <w:unhideWhenUsed/>
    <w:rsid w:val="00CD2517"/>
    <w:rPr>
      <w:color w:val="0563C1" w:themeColor="hyperlink"/>
      <w:u w:val="single"/>
    </w:rPr>
  </w:style>
  <w:style w:type="character" w:customStyle="1" w:styleId="11">
    <w:name w:val="未解決のメンション1"/>
    <w:basedOn w:val="a0"/>
    <w:uiPriority w:val="99"/>
    <w:semiHidden/>
    <w:unhideWhenUsed/>
    <w:rsid w:val="00CD2517"/>
    <w:rPr>
      <w:color w:val="808080"/>
      <w:shd w:val="clear" w:color="auto" w:fill="E6E6E6"/>
    </w:rPr>
  </w:style>
  <w:style w:type="paragraph" w:styleId="a8">
    <w:name w:val="header"/>
    <w:basedOn w:val="a"/>
    <w:link w:val="a9"/>
    <w:uiPriority w:val="99"/>
    <w:unhideWhenUsed/>
    <w:rsid w:val="00720DD1"/>
    <w:pPr>
      <w:tabs>
        <w:tab w:val="center" w:pos="4252"/>
        <w:tab w:val="right" w:pos="8504"/>
      </w:tabs>
      <w:snapToGrid w:val="0"/>
    </w:pPr>
  </w:style>
  <w:style w:type="character" w:customStyle="1" w:styleId="a9">
    <w:name w:val="ヘッダー (文字)"/>
    <w:basedOn w:val="a0"/>
    <w:link w:val="a8"/>
    <w:uiPriority w:val="99"/>
    <w:rsid w:val="00720DD1"/>
  </w:style>
  <w:style w:type="paragraph" w:styleId="aa">
    <w:name w:val="footer"/>
    <w:basedOn w:val="a"/>
    <w:link w:val="ab"/>
    <w:uiPriority w:val="99"/>
    <w:unhideWhenUsed/>
    <w:rsid w:val="00720DD1"/>
    <w:pPr>
      <w:tabs>
        <w:tab w:val="center" w:pos="4252"/>
        <w:tab w:val="right" w:pos="8504"/>
      </w:tabs>
      <w:snapToGrid w:val="0"/>
    </w:pPr>
  </w:style>
  <w:style w:type="character" w:customStyle="1" w:styleId="ab">
    <w:name w:val="フッター (文字)"/>
    <w:basedOn w:val="a0"/>
    <w:link w:val="aa"/>
    <w:uiPriority w:val="99"/>
    <w:rsid w:val="00720DD1"/>
  </w:style>
  <w:style w:type="paragraph" w:styleId="ac">
    <w:name w:val="List Paragraph"/>
    <w:basedOn w:val="a"/>
    <w:uiPriority w:val="34"/>
    <w:qFormat/>
    <w:rsid w:val="007F516E"/>
    <w:pPr>
      <w:ind w:leftChars="400" w:left="840"/>
    </w:pPr>
  </w:style>
  <w:style w:type="paragraph" w:styleId="ad">
    <w:name w:val="Revision"/>
    <w:hidden/>
    <w:uiPriority w:val="99"/>
    <w:semiHidden/>
    <w:rsid w:val="001139BF"/>
    <w:pPr>
      <w:pBdr>
        <w:top w:val="none" w:sz="0" w:space="0" w:color="auto"/>
        <w:left w:val="none" w:sz="0" w:space="0" w:color="auto"/>
        <w:bottom w:val="none" w:sz="0" w:space="0" w:color="auto"/>
        <w:right w:val="none" w:sz="0" w:space="0" w:color="auto"/>
        <w:between w:val="none" w:sz="0" w:space="0" w:color="auto"/>
      </w:pBdr>
      <w:spacing w:line="240" w:lineRule="auto"/>
    </w:pPr>
  </w:style>
  <w:style w:type="paragraph" w:styleId="ae">
    <w:name w:val="Balloon Text"/>
    <w:basedOn w:val="a"/>
    <w:link w:val="af"/>
    <w:uiPriority w:val="99"/>
    <w:semiHidden/>
    <w:unhideWhenUsed/>
    <w:rsid w:val="001139BF"/>
    <w:pPr>
      <w:spacing w:line="240" w:lineRule="auto"/>
    </w:pPr>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1139BF"/>
    <w:rPr>
      <w:rFonts w:asciiTheme="majorHAnsi" w:eastAsiaTheme="majorEastAsia" w:hAnsiTheme="majorHAnsi" w:cstheme="majorBidi"/>
      <w:sz w:val="18"/>
      <w:szCs w:val="18"/>
    </w:rPr>
  </w:style>
  <w:style w:type="character" w:styleId="af0">
    <w:name w:val="FollowedHyperlink"/>
    <w:basedOn w:val="a0"/>
    <w:uiPriority w:val="99"/>
    <w:semiHidden/>
    <w:unhideWhenUsed/>
    <w:rsid w:val="00BB4636"/>
    <w:rPr>
      <w:color w:val="954F72" w:themeColor="followedHyperlink"/>
      <w:u w:val="single"/>
    </w:rPr>
  </w:style>
  <w:style w:type="table" w:styleId="af1">
    <w:name w:val="Table Grid"/>
    <w:basedOn w:val="a1"/>
    <w:uiPriority w:val="39"/>
    <w:rsid w:val="001957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グリッド (表) 4 - アクセント 31"/>
    <w:basedOn w:val="a1"/>
    <w:uiPriority w:val="49"/>
    <w:rsid w:val="0019574C"/>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10">
    <w:name w:val="グリッド (表) 1 淡色1"/>
    <w:basedOn w:val="a1"/>
    <w:uiPriority w:val="46"/>
    <w:rsid w:val="0019574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2">
    <w:name w:val="Unresolved Mention"/>
    <w:basedOn w:val="a0"/>
    <w:uiPriority w:val="99"/>
    <w:semiHidden/>
    <w:unhideWhenUsed/>
    <w:rsid w:val="00625154"/>
    <w:rPr>
      <w:color w:val="808080"/>
      <w:shd w:val="clear" w:color="auto" w:fill="E6E6E6"/>
    </w:rPr>
  </w:style>
  <w:style w:type="paragraph" w:styleId="af3">
    <w:name w:val="Date"/>
    <w:basedOn w:val="a"/>
    <w:next w:val="a"/>
    <w:link w:val="af4"/>
    <w:uiPriority w:val="99"/>
    <w:semiHidden/>
    <w:unhideWhenUsed/>
    <w:rsid w:val="00B34C19"/>
  </w:style>
  <w:style w:type="character" w:customStyle="1" w:styleId="af4">
    <w:name w:val="日付 (文字)"/>
    <w:basedOn w:val="a0"/>
    <w:link w:val="af3"/>
    <w:uiPriority w:val="99"/>
    <w:semiHidden/>
    <w:rsid w:val="00B34C19"/>
  </w:style>
  <w:style w:type="paragraph" w:customStyle="1" w:styleId="paragraph">
    <w:name w:val="paragraph"/>
    <w:basedOn w:val="a"/>
    <w:rsid w:val="009A5A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ＭＳ Ｐゴシック" w:eastAsia="ＭＳ Ｐゴシック" w:hAnsi="ＭＳ Ｐゴシック" w:cs="ＭＳ Ｐゴシック"/>
      <w:color w:val="auto"/>
      <w:sz w:val="24"/>
      <w:szCs w:val="24"/>
      <w:lang w:val="en-US"/>
    </w:rPr>
  </w:style>
  <w:style w:type="character" w:customStyle="1" w:styleId="normaltextrun">
    <w:name w:val="normaltextrun"/>
    <w:basedOn w:val="a0"/>
    <w:rsid w:val="009A5A6A"/>
  </w:style>
  <w:style w:type="character" w:customStyle="1" w:styleId="eop">
    <w:name w:val="eop"/>
    <w:basedOn w:val="a0"/>
    <w:rsid w:val="009A5A6A"/>
  </w:style>
  <w:style w:type="character" w:styleId="af5">
    <w:name w:val="annotation reference"/>
    <w:basedOn w:val="a0"/>
    <w:uiPriority w:val="99"/>
    <w:semiHidden/>
    <w:unhideWhenUsed/>
    <w:rsid w:val="00A767D5"/>
    <w:rPr>
      <w:sz w:val="18"/>
      <w:szCs w:val="18"/>
    </w:rPr>
  </w:style>
  <w:style w:type="paragraph" w:styleId="af6">
    <w:name w:val="annotation text"/>
    <w:basedOn w:val="a"/>
    <w:link w:val="af7"/>
    <w:uiPriority w:val="99"/>
    <w:semiHidden/>
    <w:unhideWhenUsed/>
    <w:rsid w:val="00A767D5"/>
  </w:style>
  <w:style w:type="character" w:customStyle="1" w:styleId="af7">
    <w:name w:val="コメント文字列 (文字)"/>
    <w:basedOn w:val="a0"/>
    <w:link w:val="af6"/>
    <w:uiPriority w:val="99"/>
    <w:semiHidden/>
    <w:rsid w:val="00A767D5"/>
  </w:style>
  <w:style w:type="paragraph" w:styleId="af8">
    <w:name w:val="annotation subject"/>
    <w:basedOn w:val="af6"/>
    <w:next w:val="af6"/>
    <w:link w:val="af9"/>
    <w:uiPriority w:val="99"/>
    <w:semiHidden/>
    <w:unhideWhenUsed/>
    <w:rsid w:val="00A767D5"/>
    <w:rPr>
      <w:b/>
      <w:bCs/>
    </w:rPr>
  </w:style>
  <w:style w:type="character" w:customStyle="1" w:styleId="af9">
    <w:name w:val="コメント内容 (文字)"/>
    <w:basedOn w:val="af7"/>
    <w:link w:val="af8"/>
    <w:uiPriority w:val="99"/>
    <w:semiHidden/>
    <w:rsid w:val="00A767D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5623">
      <w:bodyDiv w:val="1"/>
      <w:marLeft w:val="0"/>
      <w:marRight w:val="0"/>
      <w:marTop w:val="0"/>
      <w:marBottom w:val="0"/>
      <w:divBdr>
        <w:top w:val="none" w:sz="0" w:space="0" w:color="auto"/>
        <w:left w:val="none" w:sz="0" w:space="0" w:color="auto"/>
        <w:bottom w:val="none" w:sz="0" w:space="0" w:color="auto"/>
        <w:right w:val="none" w:sz="0" w:space="0" w:color="auto"/>
      </w:divBdr>
    </w:div>
    <w:div w:id="28530660">
      <w:bodyDiv w:val="1"/>
      <w:marLeft w:val="0"/>
      <w:marRight w:val="0"/>
      <w:marTop w:val="0"/>
      <w:marBottom w:val="0"/>
      <w:divBdr>
        <w:top w:val="none" w:sz="0" w:space="0" w:color="auto"/>
        <w:left w:val="none" w:sz="0" w:space="0" w:color="auto"/>
        <w:bottom w:val="none" w:sz="0" w:space="0" w:color="auto"/>
        <w:right w:val="none" w:sz="0" w:space="0" w:color="auto"/>
      </w:divBdr>
    </w:div>
    <w:div w:id="75129369">
      <w:bodyDiv w:val="1"/>
      <w:marLeft w:val="0"/>
      <w:marRight w:val="0"/>
      <w:marTop w:val="0"/>
      <w:marBottom w:val="0"/>
      <w:divBdr>
        <w:top w:val="none" w:sz="0" w:space="0" w:color="auto"/>
        <w:left w:val="none" w:sz="0" w:space="0" w:color="auto"/>
        <w:bottom w:val="none" w:sz="0" w:space="0" w:color="auto"/>
        <w:right w:val="none" w:sz="0" w:space="0" w:color="auto"/>
      </w:divBdr>
    </w:div>
    <w:div w:id="274823952">
      <w:bodyDiv w:val="1"/>
      <w:marLeft w:val="0"/>
      <w:marRight w:val="0"/>
      <w:marTop w:val="0"/>
      <w:marBottom w:val="0"/>
      <w:divBdr>
        <w:top w:val="none" w:sz="0" w:space="0" w:color="auto"/>
        <w:left w:val="none" w:sz="0" w:space="0" w:color="auto"/>
        <w:bottom w:val="none" w:sz="0" w:space="0" w:color="auto"/>
        <w:right w:val="none" w:sz="0" w:space="0" w:color="auto"/>
      </w:divBdr>
    </w:div>
    <w:div w:id="326785077">
      <w:bodyDiv w:val="1"/>
      <w:marLeft w:val="0"/>
      <w:marRight w:val="0"/>
      <w:marTop w:val="0"/>
      <w:marBottom w:val="0"/>
      <w:divBdr>
        <w:top w:val="none" w:sz="0" w:space="0" w:color="auto"/>
        <w:left w:val="none" w:sz="0" w:space="0" w:color="auto"/>
        <w:bottom w:val="none" w:sz="0" w:space="0" w:color="auto"/>
        <w:right w:val="none" w:sz="0" w:space="0" w:color="auto"/>
      </w:divBdr>
    </w:div>
    <w:div w:id="653072100">
      <w:bodyDiv w:val="1"/>
      <w:marLeft w:val="0"/>
      <w:marRight w:val="0"/>
      <w:marTop w:val="0"/>
      <w:marBottom w:val="0"/>
      <w:divBdr>
        <w:top w:val="none" w:sz="0" w:space="0" w:color="auto"/>
        <w:left w:val="none" w:sz="0" w:space="0" w:color="auto"/>
        <w:bottom w:val="none" w:sz="0" w:space="0" w:color="auto"/>
        <w:right w:val="none" w:sz="0" w:space="0" w:color="auto"/>
      </w:divBdr>
    </w:div>
    <w:div w:id="812332587">
      <w:bodyDiv w:val="1"/>
      <w:marLeft w:val="0"/>
      <w:marRight w:val="0"/>
      <w:marTop w:val="0"/>
      <w:marBottom w:val="0"/>
      <w:divBdr>
        <w:top w:val="none" w:sz="0" w:space="0" w:color="auto"/>
        <w:left w:val="none" w:sz="0" w:space="0" w:color="auto"/>
        <w:bottom w:val="none" w:sz="0" w:space="0" w:color="auto"/>
        <w:right w:val="none" w:sz="0" w:space="0" w:color="auto"/>
      </w:divBdr>
    </w:div>
    <w:div w:id="1351907155">
      <w:bodyDiv w:val="1"/>
      <w:marLeft w:val="0"/>
      <w:marRight w:val="0"/>
      <w:marTop w:val="0"/>
      <w:marBottom w:val="0"/>
      <w:divBdr>
        <w:top w:val="none" w:sz="0" w:space="0" w:color="auto"/>
        <w:left w:val="none" w:sz="0" w:space="0" w:color="auto"/>
        <w:bottom w:val="none" w:sz="0" w:space="0" w:color="auto"/>
        <w:right w:val="none" w:sz="0" w:space="0" w:color="auto"/>
      </w:divBdr>
    </w:div>
    <w:div w:id="1386097860">
      <w:bodyDiv w:val="1"/>
      <w:marLeft w:val="0"/>
      <w:marRight w:val="0"/>
      <w:marTop w:val="0"/>
      <w:marBottom w:val="0"/>
      <w:divBdr>
        <w:top w:val="none" w:sz="0" w:space="0" w:color="auto"/>
        <w:left w:val="none" w:sz="0" w:space="0" w:color="auto"/>
        <w:bottom w:val="none" w:sz="0" w:space="0" w:color="auto"/>
        <w:right w:val="none" w:sz="0" w:space="0" w:color="auto"/>
      </w:divBdr>
    </w:div>
    <w:div w:id="1541939458">
      <w:bodyDiv w:val="1"/>
      <w:marLeft w:val="0"/>
      <w:marRight w:val="0"/>
      <w:marTop w:val="0"/>
      <w:marBottom w:val="0"/>
      <w:divBdr>
        <w:top w:val="none" w:sz="0" w:space="0" w:color="auto"/>
        <w:left w:val="none" w:sz="0" w:space="0" w:color="auto"/>
        <w:bottom w:val="none" w:sz="0" w:space="0" w:color="auto"/>
        <w:right w:val="none" w:sz="0" w:space="0" w:color="auto"/>
      </w:divBdr>
    </w:div>
    <w:div w:id="1835336784">
      <w:bodyDiv w:val="1"/>
      <w:marLeft w:val="0"/>
      <w:marRight w:val="0"/>
      <w:marTop w:val="0"/>
      <w:marBottom w:val="0"/>
      <w:divBdr>
        <w:top w:val="none" w:sz="0" w:space="0" w:color="auto"/>
        <w:left w:val="none" w:sz="0" w:space="0" w:color="auto"/>
        <w:bottom w:val="none" w:sz="0" w:space="0" w:color="auto"/>
        <w:right w:val="none" w:sz="0" w:space="0" w:color="auto"/>
      </w:divBdr>
      <w:divsChild>
        <w:div w:id="284504047">
          <w:marLeft w:val="0"/>
          <w:marRight w:val="0"/>
          <w:marTop w:val="0"/>
          <w:marBottom w:val="0"/>
          <w:divBdr>
            <w:top w:val="none" w:sz="0" w:space="0" w:color="auto"/>
            <w:left w:val="none" w:sz="0" w:space="0" w:color="auto"/>
            <w:bottom w:val="none" w:sz="0" w:space="0" w:color="auto"/>
            <w:right w:val="none" w:sz="0" w:space="0" w:color="auto"/>
          </w:divBdr>
          <w:divsChild>
            <w:div w:id="62264081">
              <w:marLeft w:val="0"/>
              <w:marRight w:val="0"/>
              <w:marTop w:val="0"/>
              <w:marBottom w:val="0"/>
              <w:divBdr>
                <w:top w:val="none" w:sz="0" w:space="0" w:color="auto"/>
                <w:left w:val="none" w:sz="0" w:space="0" w:color="auto"/>
                <w:bottom w:val="none" w:sz="0" w:space="0" w:color="auto"/>
                <w:right w:val="none" w:sz="0" w:space="0" w:color="auto"/>
              </w:divBdr>
            </w:div>
            <w:div w:id="118647722">
              <w:marLeft w:val="0"/>
              <w:marRight w:val="0"/>
              <w:marTop w:val="0"/>
              <w:marBottom w:val="0"/>
              <w:divBdr>
                <w:top w:val="none" w:sz="0" w:space="0" w:color="auto"/>
                <w:left w:val="none" w:sz="0" w:space="0" w:color="auto"/>
                <w:bottom w:val="none" w:sz="0" w:space="0" w:color="auto"/>
                <w:right w:val="none" w:sz="0" w:space="0" w:color="auto"/>
              </w:divBdr>
            </w:div>
            <w:div w:id="218244434">
              <w:marLeft w:val="0"/>
              <w:marRight w:val="0"/>
              <w:marTop w:val="0"/>
              <w:marBottom w:val="0"/>
              <w:divBdr>
                <w:top w:val="none" w:sz="0" w:space="0" w:color="auto"/>
                <w:left w:val="none" w:sz="0" w:space="0" w:color="auto"/>
                <w:bottom w:val="none" w:sz="0" w:space="0" w:color="auto"/>
                <w:right w:val="none" w:sz="0" w:space="0" w:color="auto"/>
              </w:divBdr>
            </w:div>
            <w:div w:id="325255895">
              <w:marLeft w:val="0"/>
              <w:marRight w:val="0"/>
              <w:marTop w:val="0"/>
              <w:marBottom w:val="0"/>
              <w:divBdr>
                <w:top w:val="none" w:sz="0" w:space="0" w:color="auto"/>
                <w:left w:val="none" w:sz="0" w:space="0" w:color="auto"/>
                <w:bottom w:val="none" w:sz="0" w:space="0" w:color="auto"/>
                <w:right w:val="none" w:sz="0" w:space="0" w:color="auto"/>
              </w:divBdr>
            </w:div>
            <w:div w:id="507017969">
              <w:marLeft w:val="0"/>
              <w:marRight w:val="0"/>
              <w:marTop w:val="0"/>
              <w:marBottom w:val="0"/>
              <w:divBdr>
                <w:top w:val="none" w:sz="0" w:space="0" w:color="auto"/>
                <w:left w:val="none" w:sz="0" w:space="0" w:color="auto"/>
                <w:bottom w:val="none" w:sz="0" w:space="0" w:color="auto"/>
                <w:right w:val="none" w:sz="0" w:space="0" w:color="auto"/>
              </w:divBdr>
            </w:div>
            <w:div w:id="681125987">
              <w:marLeft w:val="0"/>
              <w:marRight w:val="0"/>
              <w:marTop w:val="0"/>
              <w:marBottom w:val="0"/>
              <w:divBdr>
                <w:top w:val="none" w:sz="0" w:space="0" w:color="auto"/>
                <w:left w:val="none" w:sz="0" w:space="0" w:color="auto"/>
                <w:bottom w:val="none" w:sz="0" w:space="0" w:color="auto"/>
                <w:right w:val="none" w:sz="0" w:space="0" w:color="auto"/>
              </w:divBdr>
            </w:div>
            <w:div w:id="1007056091">
              <w:marLeft w:val="0"/>
              <w:marRight w:val="0"/>
              <w:marTop w:val="0"/>
              <w:marBottom w:val="0"/>
              <w:divBdr>
                <w:top w:val="none" w:sz="0" w:space="0" w:color="auto"/>
                <w:left w:val="none" w:sz="0" w:space="0" w:color="auto"/>
                <w:bottom w:val="none" w:sz="0" w:space="0" w:color="auto"/>
                <w:right w:val="none" w:sz="0" w:space="0" w:color="auto"/>
              </w:divBdr>
            </w:div>
            <w:div w:id="1325628936">
              <w:marLeft w:val="0"/>
              <w:marRight w:val="0"/>
              <w:marTop w:val="0"/>
              <w:marBottom w:val="0"/>
              <w:divBdr>
                <w:top w:val="none" w:sz="0" w:space="0" w:color="auto"/>
                <w:left w:val="none" w:sz="0" w:space="0" w:color="auto"/>
                <w:bottom w:val="none" w:sz="0" w:space="0" w:color="auto"/>
                <w:right w:val="none" w:sz="0" w:space="0" w:color="auto"/>
              </w:divBdr>
            </w:div>
            <w:div w:id="1860774066">
              <w:marLeft w:val="0"/>
              <w:marRight w:val="0"/>
              <w:marTop w:val="0"/>
              <w:marBottom w:val="0"/>
              <w:divBdr>
                <w:top w:val="none" w:sz="0" w:space="0" w:color="auto"/>
                <w:left w:val="none" w:sz="0" w:space="0" w:color="auto"/>
                <w:bottom w:val="none" w:sz="0" w:space="0" w:color="auto"/>
                <w:right w:val="none" w:sz="0" w:space="0" w:color="auto"/>
              </w:divBdr>
            </w:div>
            <w:div w:id="1875732901">
              <w:marLeft w:val="0"/>
              <w:marRight w:val="0"/>
              <w:marTop w:val="0"/>
              <w:marBottom w:val="0"/>
              <w:divBdr>
                <w:top w:val="none" w:sz="0" w:space="0" w:color="auto"/>
                <w:left w:val="none" w:sz="0" w:space="0" w:color="auto"/>
                <w:bottom w:val="none" w:sz="0" w:space="0" w:color="auto"/>
                <w:right w:val="none" w:sz="0" w:space="0" w:color="auto"/>
              </w:divBdr>
            </w:div>
            <w:div w:id="189342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77025">
      <w:bodyDiv w:val="1"/>
      <w:marLeft w:val="0"/>
      <w:marRight w:val="0"/>
      <w:marTop w:val="0"/>
      <w:marBottom w:val="0"/>
      <w:divBdr>
        <w:top w:val="none" w:sz="0" w:space="0" w:color="auto"/>
        <w:left w:val="none" w:sz="0" w:space="0" w:color="auto"/>
        <w:bottom w:val="none" w:sz="0" w:space="0" w:color="auto"/>
        <w:right w:val="none" w:sz="0" w:space="0" w:color="auto"/>
      </w:divBdr>
    </w:div>
    <w:div w:id="1953591648">
      <w:bodyDiv w:val="1"/>
      <w:marLeft w:val="0"/>
      <w:marRight w:val="0"/>
      <w:marTop w:val="0"/>
      <w:marBottom w:val="0"/>
      <w:divBdr>
        <w:top w:val="none" w:sz="0" w:space="0" w:color="auto"/>
        <w:left w:val="none" w:sz="0" w:space="0" w:color="auto"/>
        <w:bottom w:val="none" w:sz="0" w:space="0" w:color="auto"/>
        <w:right w:val="none" w:sz="0" w:space="0" w:color="auto"/>
      </w:divBdr>
    </w:div>
    <w:div w:id="1973444410">
      <w:bodyDiv w:val="1"/>
      <w:marLeft w:val="0"/>
      <w:marRight w:val="0"/>
      <w:marTop w:val="0"/>
      <w:marBottom w:val="0"/>
      <w:divBdr>
        <w:top w:val="none" w:sz="0" w:space="0" w:color="auto"/>
        <w:left w:val="none" w:sz="0" w:space="0" w:color="auto"/>
        <w:bottom w:val="none" w:sz="0" w:space="0" w:color="auto"/>
        <w:right w:val="none" w:sz="0" w:space="0" w:color="auto"/>
      </w:divBdr>
    </w:div>
    <w:div w:id="2000770319">
      <w:bodyDiv w:val="1"/>
      <w:marLeft w:val="0"/>
      <w:marRight w:val="0"/>
      <w:marTop w:val="0"/>
      <w:marBottom w:val="0"/>
      <w:divBdr>
        <w:top w:val="none" w:sz="0" w:space="0" w:color="auto"/>
        <w:left w:val="none" w:sz="0" w:space="0" w:color="auto"/>
        <w:bottom w:val="none" w:sz="0" w:space="0" w:color="auto"/>
        <w:right w:val="none" w:sz="0" w:space="0" w:color="auto"/>
      </w:divBdr>
      <w:divsChild>
        <w:div w:id="380445231">
          <w:marLeft w:val="0"/>
          <w:marRight w:val="0"/>
          <w:marTop w:val="0"/>
          <w:marBottom w:val="0"/>
          <w:divBdr>
            <w:top w:val="none" w:sz="0" w:space="0" w:color="auto"/>
            <w:left w:val="none" w:sz="0" w:space="0" w:color="auto"/>
            <w:bottom w:val="none" w:sz="0" w:space="0" w:color="auto"/>
            <w:right w:val="none" w:sz="0" w:space="0" w:color="auto"/>
          </w:divBdr>
        </w:div>
        <w:div w:id="1589846990">
          <w:marLeft w:val="0"/>
          <w:marRight w:val="0"/>
          <w:marTop w:val="0"/>
          <w:marBottom w:val="0"/>
          <w:divBdr>
            <w:top w:val="none" w:sz="0" w:space="0" w:color="auto"/>
            <w:left w:val="none" w:sz="0" w:space="0" w:color="auto"/>
            <w:bottom w:val="none" w:sz="0" w:space="0" w:color="auto"/>
            <w:right w:val="none" w:sz="0" w:space="0" w:color="auto"/>
          </w:divBdr>
        </w:div>
      </w:divsChild>
    </w:div>
    <w:div w:id="20925028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mailto:tech-support@paidy.com"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69B2A5E56EDD0C49814529B532DBE33A" ma:contentTypeVersion="20" ma:contentTypeDescription="新しいドキュメントを作成します。" ma:contentTypeScope="" ma:versionID="7cb9c88c018b549303c722cd37743c4d">
  <xsd:schema xmlns:xsd="http://www.w3.org/2001/XMLSchema" xmlns:xs="http://www.w3.org/2001/XMLSchema" xmlns:p="http://schemas.microsoft.com/office/2006/metadata/properties" xmlns:ns2="58e79c90-acfd-4fa8-af4c-a06ca4f5e0fd" xmlns:ns3="ec3443bf-f60b-4ccf-8dd1-637f509e2fc5" targetNamespace="http://schemas.microsoft.com/office/2006/metadata/properties" ma:root="true" ma:fieldsID="6f151df27960fc3975dd90f20764d928" ns2:_="" ns3:_="">
    <xsd:import namespace="58e79c90-acfd-4fa8-af4c-a06ca4f5e0fd"/>
    <xsd:import namespace="ec3443bf-f60b-4ccf-8dd1-637f509e2fc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_x30b3__x30e1__x30f3__x30c8_" minOccurs="0"/>
                <xsd:element ref="ns2:MediaLengthInSeconds" minOccurs="0"/>
                <xsd:element ref="ns2:MediaServiceLocation" minOccurs="0"/>
                <xsd:element ref="ns2:_Flow_SignoffStatus" minOccurs="0"/>
                <xsd:element ref="ns2:test"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e79c90-acfd-4fa8-af4c-a06ca4f5e0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x30b3__x30e1__x30f3__x30c8_" ma:index="19" nillable="true" ma:displayName="コメント" ma:format="Dropdown" ma:internalName="_x30b3__x30e1__x30f3__x30c8_">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Sign-off status" ma:internalName="Sign_x002d_off_x0020_status">
      <xsd:simpleType>
        <xsd:restriction base="dms:Text"/>
      </xsd:simpleType>
    </xsd:element>
    <xsd:element name="test" ma:index="23" nillable="true" ma:displayName="test" ma:format="Dropdown" ma:internalName="test">
      <xsd:simpleType>
        <xsd:restriction base="dms:Text">
          <xsd:maxLength value="255"/>
        </xsd:restriction>
      </xsd:simpleType>
    </xsd:element>
    <xsd:element name="lcf76f155ced4ddcb4097134ff3c332f" ma:index="25" nillable="true" ma:taxonomy="true" ma:internalName="lcf76f155ced4ddcb4097134ff3c332f" ma:taxonomyFieldName="MediaServiceImageTags" ma:displayName="画像タグ" ma:readOnly="false" ma:fieldId="{5cf76f15-5ced-4ddc-b409-7134ff3c332f}" ma:taxonomyMulti="true" ma:sspId="4b76a614-3f9e-46df-a306-d7eb307f8d8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c3443bf-f60b-4ccf-8dd1-637f509e2fc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TaxCatchAll" ma:index="26" nillable="true" ma:displayName="Taxonomy Catch All Column" ma:hidden="true" ma:list="{32f83393-10b3-4bc3-add5-9708fc2365fd}" ma:internalName="TaxCatchAll" ma:showField="CatchAllData" ma:web="ec3443bf-f60b-4ccf-8dd1-637f509e2f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x30b3__x30e1__x30f3__x30c8_ xmlns="58e79c90-acfd-4fa8-af4c-a06ca4f5e0fd" xsi:nil="true"/>
    <_Flow_SignoffStatus xmlns="58e79c90-acfd-4fa8-af4c-a06ca4f5e0fd" xsi:nil="true"/>
    <test xmlns="58e79c90-acfd-4fa8-af4c-a06ca4f5e0fd" xsi:nil="true"/>
    <TaxCatchAll xmlns="ec3443bf-f60b-4ccf-8dd1-637f509e2fc5" xsi:nil="true"/>
    <lcf76f155ced4ddcb4097134ff3c332f xmlns="58e79c90-acfd-4fa8-af4c-a06ca4f5e0f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6B4AB-2EED-40D3-A5C1-E71E8BBB7D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e79c90-acfd-4fa8-af4c-a06ca4f5e0fd"/>
    <ds:schemaRef ds:uri="ec3443bf-f60b-4ccf-8dd1-637f509e2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955E8C-FA8B-45F8-8CBD-1B9BEBA795CC}">
  <ds:schemaRefs>
    <ds:schemaRef ds:uri="http://schemas.microsoft.com/sharepoint/v3/contenttype/forms"/>
  </ds:schemaRefs>
</ds:datastoreItem>
</file>

<file path=customXml/itemProps3.xml><?xml version="1.0" encoding="utf-8"?>
<ds:datastoreItem xmlns:ds="http://schemas.openxmlformats.org/officeDocument/2006/customXml" ds:itemID="{9CD19CBA-6325-4F0A-B045-FFD373C2051A}">
  <ds:schemaRefs>
    <ds:schemaRef ds:uri="http://schemas.microsoft.com/office/2006/metadata/properties"/>
    <ds:schemaRef ds:uri="http://schemas.microsoft.com/office/infopath/2007/PartnerControls"/>
    <ds:schemaRef ds:uri="58e79c90-acfd-4fa8-af4c-a06ca4f5e0fd"/>
    <ds:schemaRef ds:uri="ec3443bf-f60b-4ccf-8dd1-637f509e2fc5"/>
  </ds:schemaRefs>
</ds:datastoreItem>
</file>

<file path=customXml/itemProps4.xml><?xml version="1.0" encoding="utf-8"?>
<ds:datastoreItem xmlns:ds="http://schemas.openxmlformats.org/officeDocument/2006/customXml" ds:itemID="{EE1B6DA7-B9BD-384F-9C14-E59B3E134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55</Pages>
  <Words>3963</Words>
  <Characters>22593</Characters>
  <Application>Microsoft Office Word</Application>
  <DocSecurity>0</DocSecurity>
  <Lines>188</Lines>
  <Paragraphs>53</Paragraphs>
  <ScaleCrop>false</ScaleCrop>
  <Company/>
  <LinksUpToDate>false</LinksUpToDate>
  <CharactersWithSpaces>26503</CharactersWithSpaces>
  <SharedDoc>false</SharedDoc>
  <HLinks>
    <vt:vector size="270" baseType="variant">
      <vt:variant>
        <vt:i4>2818140</vt:i4>
      </vt:variant>
      <vt:variant>
        <vt:i4>266</vt:i4>
      </vt:variant>
      <vt:variant>
        <vt:i4>0</vt:i4>
      </vt:variant>
      <vt:variant>
        <vt:i4>5</vt:i4>
      </vt:variant>
      <vt:variant>
        <vt:lpwstr>mailto:tech-support@paidy.com</vt:lpwstr>
      </vt:variant>
      <vt:variant>
        <vt:lpwstr/>
      </vt:variant>
      <vt:variant>
        <vt:i4>-130648743</vt:i4>
      </vt:variant>
      <vt:variant>
        <vt:i4>261</vt:i4>
      </vt:variant>
      <vt:variant>
        <vt:i4>0</vt:i4>
      </vt:variant>
      <vt:variant>
        <vt:i4>5</vt:i4>
      </vt:variant>
      <vt:variant>
        <vt:lpwstr/>
      </vt:variant>
      <vt:variant>
        <vt:lpwstr>_5.運用案</vt:lpwstr>
      </vt:variant>
      <vt:variant>
        <vt:i4>1441847</vt:i4>
      </vt:variant>
      <vt:variant>
        <vt:i4>254</vt:i4>
      </vt:variant>
      <vt:variant>
        <vt:i4>0</vt:i4>
      </vt:variant>
      <vt:variant>
        <vt:i4>5</vt:i4>
      </vt:variant>
      <vt:variant>
        <vt:lpwstr/>
      </vt:variant>
      <vt:variant>
        <vt:lpwstr>_Toc88741598</vt:lpwstr>
      </vt:variant>
      <vt:variant>
        <vt:i4>1638455</vt:i4>
      </vt:variant>
      <vt:variant>
        <vt:i4>248</vt:i4>
      </vt:variant>
      <vt:variant>
        <vt:i4>0</vt:i4>
      </vt:variant>
      <vt:variant>
        <vt:i4>5</vt:i4>
      </vt:variant>
      <vt:variant>
        <vt:lpwstr/>
      </vt:variant>
      <vt:variant>
        <vt:lpwstr>_Toc88741597</vt:lpwstr>
      </vt:variant>
      <vt:variant>
        <vt:i4>1572919</vt:i4>
      </vt:variant>
      <vt:variant>
        <vt:i4>242</vt:i4>
      </vt:variant>
      <vt:variant>
        <vt:i4>0</vt:i4>
      </vt:variant>
      <vt:variant>
        <vt:i4>5</vt:i4>
      </vt:variant>
      <vt:variant>
        <vt:lpwstr/>
      </vt:variant>
      <vt:variant>
        <vt:lpwstr>_Toc88741596</vt:lpwstr>
      </vt:variant>
      <vt:variant>
        <vt:i4>1769527</vt:i4>
      </vt:variant>
      <vt:variant>
        <vt:i4>236</vt:i4>
      </vt:variant>
      <vt:variant>
        <vt:i4>0</vt:i4>
      </vt:variant>
      <vt:variant>
        <vt:i4>5</vt:i4>
      </vt:variant>
      <vt:variant>
        <vt:lpwstr/>
      </vt:variant>
      <vt:variant>
        <vt:lpwstr>_Toc88741595</vt:lpwstr>
      </vt:variant>
      <vt:variant>
        <vt:i4>1703991</vt:i4>
      </vt:variant>
      <vt:variant>
        <vt:i4>230</vt:i4>
      </vt:variant>
      <vt:variant>
        <vt:i4>0</vt:i4>
      </vt:variant>
      <vt:variant>
        <vt:i4>5</vt:i4>
      </vt:variant>
      <vt:variant>
        <vt:lpwstr/>
      </vt:variant>
      <vt:variant>
        <vt:lpwstr>_Toc88741594</vt:lpwstr>
      </vt:variant>
      <vt:variant>
        <vt:i4>1900599</vt:i4>
      </vt:variant>
      <vt:variant>
        <vt:i4>224</vt:i4>
      </vt:variant>
      <vt:variant>
        <vt:i4>0</vt:i4>
      </vt:variant>
      <vt:variant>
        <vt:i4>5</vt:i4>
      </vt:variant>
      <vt:variant>
        <vt:lpwstr/>
      </vt:variant>
      <vt:variant>
        <vt:lpwstr>_Toc88741593</vt:lpwstr>
      </vt:variant>
      <vt:variant>
        <vt:i4>1835063</vt:i4>
      </vt:variant>
      <vt:variant>
        <vt:i4>218</vt:i4>
      </vt:variant>
      <vt:variant>
        <vt:i4>0</vt:i4>
      </vt:variant>
      <vt:variant>
        <vt:i4>5</vt:i4>
      </vt:variant>
      <vt:variant>
        <vt:lpwstr/>
      </vt:variant>
      <vt:variant>
        <vt:lpwstr>_Toc88741592</vt:lpwstr>
      </vt:variant>
      <vt:variant>
        <vt:i4>2031671</vt:i4>
      </vt:variant>
      <vt:variant>
        <vt:i4>212</vt:i4>
      </vt:variant>
      <vt:variant>
        <vt:i4>0</vt:i4>
      </vt:variant>
      <vt:variant>
        <vt:i4>5</vt:i4>
      </vt:variant>
      <vt:variant>
        <vt:lpwstr/>
      </vt:variant>
      <vt:variant>
        <vt:lpwstr>_Toc88741591</vt:lpwstr>
      </vt:variant>
      <vt:variant>
        <vt:i4>1966135</vt:i4>
      </vt:variant>
      <vt:variant>
        <vt:i4>206</vt:i4>
      </vt:variant>
      <vt:variant>
        <vt:i4>0</vt:i4>
      </vt:variant>
      <vt:variant>
        <vt:i4>5</vt:i4>
      </vt:variant>
      <vt:variant>
        <vt:lpwstr/>
      </vt:variant>
      <vt:variant>
        <vt:lpwstr>_Toc88741590</vt:lpwstr>
      </vt:variant>
      <vt:variant>
        <vt:i4>1507382</vt:i4>
      </vt:variant>
      <vt:variant>
        <vt:i4>200</vt:i4>
      </vt:variant>
      <vt:variant>
        <vt:i4>0</vt:i4>
      </vt:variant>
      <vt:variant>
        <vt:i4>5</vt:i4>
      </vt:variant>
      <vt:variant>
        <vt:lpwstr/>
      </vt:variant>
      <vt:variant>
        <vt:lpwstr>_Toc88741589</vt:lpwstr>
      </vt:variant>
      <vt:variant>
        <vt:i4>1441846</vt:i4>
      </vt:variant>
      <vt:variant>
        <vt:i4>194</vt:i4>
      </vt:variant>
      <vt:variant>
        <vt:i4>0</vt:i4>
      </vt:variant>
      <vt:variant>
        <vt:i4>5</vt:i4>
      </vt:variant>
      <vt:variant>
        <vt:lpwstr/>
      </vt:variant>
      <vt:variant>
        <vt:lpwstr>_Toc88741588</vt:lpwstr>
      </vt:variant>
      <vt:variant>
        <vt:i4>1638454</vt:i4>
      </vt:variant>
      <vt:variant>
        <vt:i4>188</vt:i4>
      </vt:variant>
      <vt:variant>
        <vt:i4>0</vt:i4>
      </vt:variant>
      <vt:variant>
        <vt:i4>5</vt:i4>
      </vt:variant>
      <vt:variant>
        <vt:lpwstr/>
      </vt:variant>
      <vt:variant>
        <vt:lpwstr>_Toc88741587</vt:lpwstr>
      </vt:variant>
      <vt:variant>
        <vt:i4>1572918</vt:i4>
      </vt:variant>
      <vt:variant>
        <vt:i4>182</vt:i4>
      </vt:variant>
      <vt:variant>
        <vt:i4>0</vt:i4>
      </vt:variant>
      <vt:variant>
        <vt:i4>5</vt:i4>
      </vt:variant>
      <vt:variant>
        <vt:lpwstr/>
      </vt:variant>
      <vt:variant>
        <vt:lpwstr>_Toc88741586</vt:lpwstr>
      </vt:variant>
      <vt:variant>
        <vt:i4>1769526</vt:i4>
      </vt:variant>
      <vt:variant>
        <vt:i4>176</vt:i4>
      </vt:variant>
      <vt:variant>
        <vt:i4>0</vt:i4>
      </vt:variant>
      <vt:variant>
        <vt:i4>5</vt:i4>
      </vt:variant>
      <vt:variant>
        <vt:lpwstr/>
      </vt:variant>
      <vt:variant>
        <vt:lpwstr>_Toc88741585</vt:lpwstr>
      </vt:variant>
      <vt:variant>
        <vt:i4>1703990</vt:i4>
      </vt:variant>
      <vt:variant>
        <vt:i4>170</vt:i4>
      </vt:variant>
      <vt:variant>
        <vt:i4>0</vt:i4>
      </vt:variant>
      <vt:variant>
        <vt:i4>5</vt:i4>
      </vt:variant>
      <vt:variant>
        <vt:lpwstr/>
      </vt:variant>
      <vt:variant>
        <vt:lpwstr>_Toc88741584</vt:lpwstr>
      </vt:variant>
      <vt:variant>
        <vt:i4>1900598</vt:i4>
      </vt:variant>
      <vt:variant>
        <vt:i4>164</vt:i4>
      </vt:variant>
      <vt:variant>
        <vt:i4>0</vt:i4>
      </vt:variant>
      <vt:variant>
        <vt:i4>5</vt:i4>
      </vt:variant>
      <vt:variant>
        <vt:lpwstr/>
      </vt:variant>
      <vt:variant>
        <vt:lpwstr>_Toc88741583</vt:lpwstr>
      </vt:variant>
      <vt:variant>
        <vt:i4>1835062</vt:i4>
      </vt:variant>
      <vt:variant>
        <vt:i4>158</vt:i4>
      </vt:variant>
      <vt:variant>
        <vt:i4>0</vt:i4>
      </vt:variant>
      <vt:variant>
        <vt:i4>5</vt:i4>
      </vt:variant>
      <vt:variant>
        <vt:lpwstr/>
      </vt:variant>
      <vt:variant>
        <vt:lpwstr>_Toc88741582</vt:lpwstr>
      </vt:variant>
      <vt:variant>
        <vt:i4>2031670</vt:i4>
      </vt:variant>
      <vt:variant>
        <vt:i4>152</vt:i4>
      </vt:variant>
      <vt:variant>
        <vt:i4>0</vt:i4>
      </vt:variant>
      <vt:variant>
        <vt:i4>5</vt:i4>
      </vt:variant>
      <vt:variant>
        <vt:lpwstr/>
      </vt:variant>
      <vt:variant>
        <vt:lpwstr>_Toc88741581</vt:lpwstr>
      </vt:variant>
      <vt:variant>
        <vt:i4>1966134</vt:i4>
      </vt:variant>
      <vt:variant>
        <vt:i4>146</vt:i4>
      </vt:variant>
      <vt:variant>
        <vt:i4>0</vt:i4>
      </vt:variant>
      <vt:variant>
        <vt:i4>5</vt:i4>
      </vt:variant>
      <vt:variant>
        <vt:lpwstr/>
      </vt:variant>
      <vt:variant>
        <vt:lpwstr>_Toc88741580</vt:lpwstr>
      </vt:variant>
      <vt:variant>
        <vt:i4>1507385</vt:i4>
      </vt:variant>
      <vt:variant>
        <vt:i4>140</vt:i4>
      </vt:variant>
      <vt:variant>
        <vt:i4>0</vt:i4>
      </vt:variant>
      <vt:variant>
        <vt:i4>5</vt:i4>
      </vt:variant>
      <vt:variant>
        <vt:lpwstr/>
      </vt:variant>
      <vt:variant>
        <vt:lpwstr>_Toc88741579</vt:lpwstr>
      </vt:variant>
      <vt:variant>
        <vt:i4>1441849</vt:i4>
      </vt:variant>
      <vt:variant>
        <vt:i4>134</vt:i4>
      </vt:variant>
      <vt:variant>
        <vt:i4>0</vt:i4>
      </vt:variant>
      <vt:variant>
        <vt:i4>5</vt:i4>
      </vt:variant>
      <vt:variant>
        <vt:lpwstr/>
      </vt:variant>
      <vt:variant>
        <vt:lpwstr>_Toc88741578</vt:lpwstr>
      </vt:variant>
      <vt:variant>
        <vt:i4>1638457</vt:i4>
      </vt:variant>
      <vt:variant>
        <vt:i4>128</vt:i4>
      </vt:variant>
      <vt:variant>
        <vt:i4>0</vt:i4>
      </vt:variant>
      <vt:variant>
        <vt:i4>5</vt:i4>
      </vt:variant>
      <vt:variant>
        <vt:lpwstr/>
      </vt:variant>
      <vt:variant>
        <vt:lpwstr>_Toc88741577</vt:lpwstr>
      </vt:variant>
      <vt:variant>
        <vt:i4>1572921</vt:i4>
      </vt:variant>
      <vt:variant>
        <vt:i4>122</vt:i4>
      </vt:variant>
      <vt:variant>
        <vt:i4>0</vt:i4>
      </vt:variant>
      <vt:variant>
        <vt:i4>5</vt:i4>
      </vt:variant>
      <vt:variant>
        <vt:lpwstr/>
      </vt:variant>
      <vt:variant>
        <vt:lpwstr>_Toc88741576</vt:lpwstr>
      </vt:variant>
      <vt:variant>
        <vt:i4>1769529</vt:i4>
      </vt:variant>
      <vt:variant>
        <vt:i4>116</vt:i4>
      </vt:variant>
      <vt:variant>
        <vt:i4>0</vt:i4>
      </vt:variant>
      <vt:variant>
        <vt:i4>5</vt:i4>
      </vt:variant>
      <vt:variant>
        <vt:lpwstr/>
      </vt:variant>
      <vt:variant>
        <vt:lpwstr>_Toc88741575</vt:lpwstr>
      </vt:variant>
      <vt:variant>
        <vt:i4>1703993</vt:i4>
      </vt:variant>
      <vt:variant>
        <vt:i4>110</vt:i4>
      </vt:variant>
      <vt:variant>
        <vt:i4>0</vt:i4>
      </vt:variant>
      <vt:variant>
        <vt:i4>5</vt:i4>
      </vt:variant>
      <vt:variant>
        <vt:lpwstr/>
      </vt:variant>
      <vt:variant>
        <vt:lpwstr>_Toc88741574</vt:lpwstr>
      </vt:variant>
      <vt:variant>
        <vt:i4>1900601</vt:i4>
      </vt:variant>
      <vt:variant>
        <vt:i4>104</vt:i4>
      </vt:variant>
      <vt:variant>
        <vt:i4>0</vt:i4>
      </vt:variant>
      <vt:variant>
        <vt:i4>5</vt:i4>
      </vt:variant>
      <vt:variant>
        <vt:lpwstr/>
      </vt:variant>
      <vt:variant>
        <vt:lpwstr>_Toc88741573</vt:lpwstr>
      </vt:variant>
      <vt:variant>
        <vt:i4>1835065</vt:i4>
      </vt:variant>
      <vt:variant>
        <vt:i4>98</vt:i4>
      </vt:variant>
      <vt:variant>
        <vt:i4>0</vt:i4>
      </vt:variant>
      <vt:variant>
        <vt:i4>5</vt:i4>
      </vt:variant>
      <vt:variant>
        <vt:lpwstr/>
      </vt:variant>
      <vt:variant>
        <vt:lpwstr>_Toc88741572</vt:lpwstr>
      </vt:variant>
      <vt:variant>
        <vt:i4>2031673</vt:i4>
      </vt:variant>
      <vt:variant>
        <vt:i4>92</vt:i4>
      </vt:variant>
      <vt:variant>
        <vt:i4>0</vt:i4>
      </vt:variant>
      <vt:variant>
        <vt:i4>5</vt:i4>
      </vt:variant>
      <vt:variant>
        <vt:lpwstr/>
      </vt:variant>
      <vt:variant>
        <vt:lpwstr>_Toc88741571</vt:lpwstr>
      </vt:variant>
      <vt:variant>
        <vt:i4>1966137</vt:i4>
      </vt:variant>
      <vt:variant>
        <vt:i4>86</vt:i4>
      </vt:variant>
      <vt:variant>
        <vt:i4>0</vt:i4>
      </vt:variant>
      <vt:variant>
        <vt:i4>5</vt:i4>
      </vt:variant>
      <vt:variant>
        <vt:lpwstr/>
      </vt:variant>
      <vt:variant>
        <vt:lpwstr>_Toc88741570</vt:lpwstr>
      </vt:variant>
      <vt:variant>
        <vt:i4>1507384</vt:i4>
      </vt:variant>
      <vt:variant>
        <vt:i4>80</vt:i4>
      </vt:variant>
      <vt:variant>
        <vt:i4>0</vt:i4>
      </vt:variant>
      <vt:variant>
        <vt:i4>5</vt:i4>
      </vt:variant>
      <vt:variant>
        <vt:lpwstr/>
      </vt:variant>
      <vt:variant>
        <vt:lpwstr>_Toc88741569</vt:lpwstr>
      </vt:variant>
      <vt:variant>
        <vt:i4>1441848</vt:i4>
      </vt:variant>
      <vt:variant>
        <vt:i4>74</vt:i4>
      </vt:variant>
      <vt:variant>
        <vt:i4>0</vt:i4>
      </vt:variant>
      <vt:variant>
        <vt:i4>5</vt:i4>
      </vt:variant>
      <vt:variant>
        <vt:lpwstr/>
      </vt:variant>
      <vt:variant>
        <vt:lpwstr>_Toc88741568</vt:lpwstr>
      </vt:variant>
      <vt:variant>
        <vt:i4>1638456</vt:i4>
      </vt:variant>
      <vt:variant>
        <vt:i4>68</vt:i4>
      </vt:variant>
      <vt:variant>
        <vt:i4>0</vt:i4>
      </vt:variant>
      <vt:variant>
        <vt:i4>5</vt:i4>
      </vt:variant>
      <vt:variant>
        <vt:lpwstr/>
      </vt:variant>
      <vt:variant>
        <vt:lpwstr>_Toc88741567</vt:lpwstr>
      </vt:variant>
      <vt:variant>
        <vt:i4>1572920</vt:i4>
      </vt:variant>
      <vt:variant>
        <vt:i4>62</vt:i4>
      </vt:variant>
      <vt:variant>
        <vt:i4>0</vt:i4>
      </vt:variant>
      <vt:variant>
        <vt:i4>5</vt:i4>
      </vt:variant>
      <vt:variant>
        <vt:lpwstr/>
      </vt:variant>
      <vt:variant>
        <vt:lpwstr>_Toc88741566</vt:lpwstr>
      </vt:variant>
      <vt:variant>
        <vt:i4>1769528</vt:i4>
      </vt:variant>
      <vt:variant>
        <vt:i4>56</vt:i4>
      </vt:variant>
      <vt:variant>
        <vt:i4>0</vt:i4>
      </vt:variant>
      <vt:variant>
        <vt:i4>5</vt:i4>
      </vt:variant>
      <vt:variant>
        <vt:lpwstr/>
      </vt:variant>
      <vt:variant>
        <vt:lpwstr>_Toc88741565</vt:lpwstr>
      </vt:variant>
      <vt:variant>
        <vt:i4>1703992</vt:i4>
      </vt:variant>
      <vt:variant>
        <vt:i4>50</vt:i4>
      </vt:variant>
      <vt:variant>
        <vt:i4>0</vt:i4>
      </vt:variant>
      <vt:variant>
        <vt:i4>5</vt:i4>
      </vt:variant>
      <vt:variant>
        <vt:lpwstr/>
      </vt:variant>
      <vt:variant>
        <vt:lpwstr>_Toc88741564</vt:lpwstr>
      </vt:variant>
      <vt:variant>
        <vt:i4>1900600</vt:i4>
      </vt:variant>
      <vt:variant>
        <vt:i4>44</vt:i4>
      </vt:variant>
      <vt:variant>
        <vt:i4>0</vt:i4>
      </vt:variant>
      <vt:variant>
        <vt:i4>5</vt:i4>
      </vt:variant>
      <vt:variant>
        <vt:lpwstr/>
      </vt:variant>
      <vt:variant>
        <vt:lpwstr>_Toc88741563</vt:lpwstr>
      </vt:variant>
      <vt:variant>
        <vt:i4>1835064</vt:i4>
      </vt:variant>
      <vt:variant>
        <vt:i4>38</vt:i4>
      </vt:variant>
      <vt:variant>
        <vt:i4>0</vt:i4>
      </vt:variant>
      <vt:variant>
        <vt:i4>5</vt:i4>
      </vt:variant>
      <vt:variant>
        <vt:lpwstr/>
      </vt:variant>
      <vt:variant>
        <vt:lpwstr>_Toc88741562</vt:lpwstr>
      </vt:variant>
      <vt:variant>
        <vt:i4>2031672</vt:i4>
      </vt:variant>
      <vt:variant>
        <vt:i4>32</vt:i4>
      </vt:variant>
      <vt:variant>
        <vt:i4>0</vt:i4>
      </vt:variant>
      <vt:variant>
        <vt:i4>5</vt:i4>
      </vt:variant>
      <vt:variant>
        <vt:lpwstr/>
      </vt:variant>
      <vt:variant>
        <vt:lpwstr>_Toc88741561</vt:lpwstr>
      </vt:variant>
      <vt:variant>
        <vt:i4>1966136</vt:i4>
      </vt:variant>
      <vt:variant>
        <vt:i4>26</vt:i4>
      </vt:variant>
      <vt:variant>
        <vt:i4>0</vt:i4>
      </vt:variant>
      <vt:variant>
        <vt:i4>5</vt:i4>
      </vt:variant>
      <vt:variant>
        <vt:lpwstr/>
      </vt:variant>
      <vt:variant>
        <vt:lpwstr>_Toc88741560</vt:lpwstr>
      </vt:variant>
      <vt:variant>
        <vt:i4>1507387</vt:i4>
      </vt:variant>
      <vt:variant>
        <vt:i4>20</vt:i4>
      </vt:variant>
      <vt:variant>
        <vt:i4>0</vt:i4>
      </vt:variant>
      <vt:variant>
        <vt:i4>5</vt:i4>
      </vt:variant>
      <vt:variant>
        <vt:lpwstr/>
      </vt:variant>
      <vt:variant>
        <vt:lpwstr>_Toc88741559</vt:lpwstr>
      </vt:variant>
      <vt:variant>
        <vt:i4>1441851</vt:i4>
      </vt:variant>
      <vt:variant>
        <vt:i4>14</vt:i4>
      </vt:variant>
      <vt:variant>
        <vt:i4>0</vt:i4>
      </vt:variant>
      <vt:variant>
        <vt:i4>5</vt:i4>
      </vt:variant>
      <vt:variant>
        <vt:lpwstr/>
      </vt:variant>
      <vt:variant>
        <vt:lpwstr>_Toc88741558</vt:lpwstr>
      </vt:variant>
      <vt:variant>
        <vt:i4>1638459</vt:i4>
      </vt:variant>
      <vt:variant>
        <vt:i4>8</vt:i4>
      </vt:variant>
      <vt:variant>
        <vt:i4>0</vt:i4>
      </vt:variant>
      <vt:variant>
        <vt:i4>5</vt:i4>
      </vt:variant>
      <vt:variant>
        <vt:lpwstr/>
      </vt:variant>
      <vt:variant>
        <vt:lpwstr>_Toc88741557</vt:lpwstr>
      </vt:variant>
      <vt:variant>
        <vt:i4>1572923</vt:i4>
      </vt:variant>
      <vt:variant>
        <vt:i4>2</vt:i4>
      </vt:variant>
      <vt:variant>
        <vt:i4>0</vt:i4>
      </vt:variant>
      <vt:variant>
        <vt:i4>5</vt:i4>
      </vt:variant>
      <vt:variant>
        <vt:lpwstr/>
      </vt:variant>
      <vt:variant>
        <vt:lpwstr>_Toc88741556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Kazuhito Kodama</dc:creator>
  <cp:keywords/>
  <cp:lastModifiedBy>Kameda Kentaro</cp:lastModifiedBy>
  <cp:revision>443</cp:revision>
  <cp:lastPrinted>2020-03-12T19:09:00Z</cp:lastPrinted>
  <dcterms:created xsi:type="dcterms:W3CDTF">2017-10-07T00:34:00Z</dcterms:created>
  <dcterms:modified xsi:type="dcterms:W3CDTF">2023-04-05T06:08:00Z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0x01010069B2A5E56EDD0C49814529B532DBE33A</vt:lpwstr>
  </property>
  <property fmtid="{D5CDD505-2E9C-101B-9397-08002B2CF9AE}" pid="3" name="MediaServiceImageTags">
    <vt:lpwstr/>
  </property>
</Properties>
</file>